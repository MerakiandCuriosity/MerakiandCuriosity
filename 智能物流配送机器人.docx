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CBA36" w14:textId="77777777" w:rsidR="004603D8" w:rsidRPr="00D17953" w:rsidRDefault="00E05CE3" w:rsidP="00E05CE3">
      <w:pPr>
        <w:spacing w:line="338" w:lineRule="auto"/>
        <w:rPr>
          <w:rFonts w:ascii="黑体" w:eastAsia="黑体" w:hAnsi="黑体"/>
          <w:sz w:val="32"/>
          <w:szCs w:val="32"/>
        </w:rPr>
      </w:pPr>
      <w:r w:rsidRPr="00D17953">
        <w:rPr>
          <w:rFonts w:ascii="黑体" w:eastAsia="黑体" w:hAnsi="黑体" w:hint="eastAsia"/>
          <w:sz w:val="32"/>
          <w:szCs w:val="32"/>
        </w:rPr>
        <w:t>附件</w:t>
      </w:r>
      <w:r w:rsidR="00855622" w:rsidRPr="00D17953">
        <w:rPr>
          <w:rFonts w:ascii="黑体" w:eastAsia="黑体" w:hAnsi="黑体"/>
          <w:sz w:val="32"/>
          <w:szCs w:val="32"/>
        </w:rPr>
        <w:t>3</w:t>
      </w:r>
    </w:p>
    <w:tbl>
      <w:tblPr>
        <w:tblStyle w:val="a8"/>
        <w:tblW w:w="0" w:type="auto"/>
        <w:tblInd w:w="3823" w:type="dxa"/>
        <w:tblLook w:val="04A0" w:firstRow="1" w:lastRow="0" w:firstColumn="1" w:lastColumn="0" w:noHBand="0" w:noVBand="1"/>
      </w:tblPr>
      <w:tblGrid>
        <w:gridCol w:w="3685"/>
        <w:gridCol w:w="1326"/>
      </w:tblGrid>
      <w:tr w:rsidR="004603D8" w:rsidRPr="00D17953" w14:paraId="4703E034" w14:textId="77777777" w:rsidTr="004603D8">
        <w:trPr>
          <w:trHeight w:val="401"/>
        </w:trPr>
        <w:tc>
          <w:tcPr>
            <w:tcW w:w="3685" w:type="dxa"/>
            <w:vAlign w:val="center"/>
          </w:tcPr>
          <w:p w14:paraId="57705ED1" w14:textId="77777777" w:rsidR="004603D8" w:rsidRPr="00D17953" w:rsidRDefault="004603D8" w:rsidP="004603D8">
            <w:pPr>
              <w:spacing w:line="338" w:lineRule="auto"/>
              <w:rPr>
                <w:rFonts w:ascii="黑体" w:eastAsia="黑体" w:hAnsi="黑体"/>
                <w:sz w:val="32"/>
                <w:szCs w:val="32"/>
              </w:rPr>
            </w:pPr>
            <w:r w:rsidRPr="00D17953">
              <w:rPr>
                <w:rFonts w:ascii="宋体" w:cs="宋体" w:hint="eastAsia"/>
                <w:color w:val="FF0000"/>
                <w:kern w:val="0"/>
                <w:szCs w:val="21"/>
              </w:rPr>
              <w:t>是否参加“青年红色筑梦之旅”项目</w:t>
            </w:r>
          </w:p>
        </w:tc>
        <w:tc>
          <w:tcPr>
            <w:tcW w:w="1326" w:type="dxa"/>
            <w:vAlign w:val="center"/>
          </w:tcPr>
          <w:p w14:paraId="0CF2506B" w14:textId="77777777" w:rsidR="004603D8" w:rsidRPr="00D17953" w:rsidRDefault="004603D8" w:rsidP="00E05CE3">
            <w:pPr>
              <w:spacing w:line="338" w:lineRule="auto"/>
              <w:rPr>
                <w:rFonts w:ascii="黑体" w:eastAsia="黑体" w:hAnsi="黑体"/>
                <w:sz w:val="32"/>
                <w:szCs w:val="32"/>
              </w:rPr>
            </w:pPr>
            <w:r w:rsidRPr="00D17953">
              <w:rPr>
                <w:rFonts w:ascii="宋体" w:cs="宋体" w:hint="eastAsia"/>
                <w:color w:val="FF0000"/>
                <w:kern w:val="0"/>
                <w:szCs w:val="21"/>
              </w:rPr>
              <w:t>〇是〇否</w:t>
            </w:r>
          </w:p>
        </w:tc>
      </w:tr>
    </w:tbl>
    <w:p w14:paraId="7ABD01BB" w14:textId="77777777" w:rsidR="00E05CE3" w:rsidRPr="00D17953" w:rsidRDefault="00E05CE3" w:rsidP="00E05CE3">
      <w:pPr>
        <w:spacing w:line="338" w:lineRule="auto"/>
        <w:rPr>
          <w:rFonts w:ascii="黑体" w:eastAsia="黑体" w:hAnsi="黑体"/>
          <w:sz w:val="32"/>
          <w:szCs w:val="32"/>
        </w:rPr>
      </w:pPr>
    </w:p>
    <w:p w14:paraId="3FF850C7" w14:textId="77777777" w:rsidR="00E05CE3" w:rsidRPr="00D17953" w:rsidRDefault="00E05CE3" w:rsidP="00E05CE3">
      <w:pPr>
        <w:spacing w:line="338" w:lineRule="auto"/>
        <w:jc w:val="center"/>
        <w:rPr>
          <w:rFonts w:eastAsia="方正小标宋简体"/>
          <w:sz w:val="48"/>
          <w:szCs w:val="48"/>
        </w:rPr>
      </w:pPr>
    </w:p>
    <w:p w14:paraId="343FC739" w14:textId="77777777" w:rsidR="00E05CE3" w:rsidRPr="00D17953" w:rsidRDefault="00E05CE3" w:rsidP="00E05CE3">
      <w:pPr>
        <w:spacing w:line="338" w:lineRule="auto"/>
        <w:jc w:val="center"/>
        <w:rPr>
          <w:rFonts w:ascii="方正小标宋简体" w:eastAsia="方正小标宋简体"/>
          <w:sz w:val="48"/>
          <w:szCs w:val="48"/>
        </w:rPr>
      </w:pPr>
      <w:r w:rsidRPr="00D17953">
        <w:rPr>
          <w:rFonts w:ascii="方正小标宋简体" w:eastAsia="方正小标宋简体" w:hint="eastAsia"/>
          <w:sz w:val="48"/>
          <w:szCs w:val="48"/>
        </w:rPr>
        <w:t>大学生创新创业训练计划</w:t>
      </w:r>
    </w:p>
    <w:p w14:paraId="0DCAA2E3" w14:textId="77777777" w:rsidR="00E05CE3" w:rsidRPr="00D17953" w:rsidRDefault="00E05CE3" w:rsidP="00E05CE3">
      <w:pPr>
        <w:spacing w:line="338" w:lineRule="auto"/>
        <w:jc w:val="center"/>
        <w:rPr>
          <w:rFonts w:ascii="方正小标宋简体" w:eastAsia="方正小标宋简体"/>
          <w:sz w:val="48"/>
          <w:szCs w:val="48"/>
        </w:rPr>
      </w:pPr>
      <w:r w:rsidRPr="00D17953">
        <w:rPr>
          <w:rFonts w:ascii="方正小标宋简体" w:eastAsia="方正小标宋简体" w:hint="eastAsia"/>
          <w:sz w:val="48"/>
          <w:szCs w:val="48"/>
        </w:rPr>
        <w:t>项目申报表</w:t>
      </w:r>
    </w:p>
    <w:p w14:paraId="31D79563" w14:textId="77777777" w:rsidR="00E05CE3" w:rsidRPr="00D17953" w:rsidRDefault="00E05CE3" w:rsidP="00E05CE3">
      <w:pPr>
        <w:spacing w:line="338" w:lineRule="auto"/>
        <w:rPr>
          <w:rFonts w:eastAsia="仿宋_GB2312"/>
          <w:bCs/>
          <w:sz w:val="32"/>
          <w:szCs w:val="32"/>
        </w:rPr>
      </w:pPr>
    </w:p>
    <w:p w14:paraId="368AD646" w14:textId="77777777" w:rsidR="00E05CE3" w:rsidRPr="00D17953" w:rsidRDefault="00E05CE3" w:rsidP="00E05CE3">
      <w:pPr>
        <w:spacing w:line="338" w:lineRule="auto"/>
        <w:rPr>
          <w:rFonts w:eastAsia="仿宋_GB2312"/>
          <w:bCs/>
          <w:sz w:val="32"/>
          <w:szCs w:val="32"/>
        </w:rPr>
      </w:pPr>
    </w:p>
    <w:p w14:paraId="074B1712" w14:textId="77777777" w:rsidR="00E05CE3" w:rsidRPr="00D17953" w:rsidRDefault="00E05CE3" w:rsidP="00E05CE3">
      <w:pPr>
        <w:spacing w:line="338" w:lineRule="auto"/>
        <w:rPr>
          <w:rFonts w:eastAsia="仿宋_GB2312"/>
          <w:bCs/>
          <w:sz w:val="32"/>
          <w:szCs w:val="32"/>
        </w:rPr>
      </w:pPr>
    </w:p>
    <w:p w14:paraId="66C0C6A2" w14:textId="77777777" w:rsidR="00E05CE3" w:rsidRPr="00D17953" w:rsidRDefault="00E05CE3" w:rsidP="00E05CE3">
      <w:pPr>
        <w:spacing w:line="338" w:lineRule="auto"/>
        <w:rPr>
          <w:rFonts w:eastAsia="仿宋_GB2312"/>
          <w:bCs/>
          <w:sz w:val="32"/>
          <w:szCs w:val="32"/>
        </w:rPr>
      </w:pPr>
    </w:p>
    <w:tbl>
      <w:tblPr>
        <w:tblW w:w="0" w:type="auto"/>
        <w:jc w:val="center"/>
        <w:tblBorders>
          <w:insideH w:val="single" w:sz="4" w:space="0" w:color="auto"/>
          <w:insideV w:val="single" w:sz="4" w:space="0" w:color="auto"/>
        </w:tblBorders>
        <w:tblLayout w:type="fixed"/>
        <w:tblLook w:val="0000" w:firstRow="0" w:lastRow="0" w:firstColumn="0" w:lastColumn="0" w:noHBand="0" w:noVBand="0"/>
      </w:tblPr>
      <w:tblGrid>
        <w:gridCol w:w="2531"/>
        <w:gridCol w:w="3921"/>
      </w:tblGrid>
      <w:tr w:rsidR="00E05CE3" w:rsidRPr="00D17953" w14:paraId="2C639FE3" w14:textId="77777777" w:rsidTr="00E05CE3">
        <w:trPr>
          <w:trHeight w:val="567"/>
          <w:jc w:val="center"/>
        </w:trPr>
        <w:tc>
          <w:tcPr>
            <w:tcW w:w="2531" w:type="dxa"/>
            <w:tcBorders>
              <w:top w:val="nil"/>
              <w:bottom w:val="nil"/>
              <w:right w:val="nil"/>
            </w:tcBorders>
            <w:vAlign w:val="bottom"/>
          </w:tcPr>
          <w:p w14:paraId="0C911E6E" w14:textId="77777777" w:rsidR="00E05CE3" w:rsidRPr="00D17953" w:rsidRDefault="00E05CE3" w:rsidP="00E05CE3">
            <w:pPr>
              <w:jc w:val="distribute"/>
              <w:rPr>
                <w:bCs/>
                <w:sz w:val="30"/>
                <w:szCs w:val="30"/>
              </w:rPr>
            </w:pPr>
            <w:r w:rsidRPr="00D17953">
              <w:rPr>
                <w:rFonts w:hAnsi="宋体" w:hint="eastAsia"/>
                <w:sz w:val="30"/>
                <w:szCs w:val="30"/>
              </w:rPr>
              <w:t>推</w:t>
            </w:r>
            <w:r w:rsidRPr="00D17953">
              <w:rPr>
                <w:sz w:val="30"/>
                <w:szCs w:val="30"/>
              </w:rPr>
              <w:t xml:space="preserve"> </w:t>
            </w:r>
            <w:r w:rsidRPr="00D17953">
              <w:rPr>
                <w:rFonts w:hAnsi="宋体" w:hint="eastAsia"/>
                <w:sz w:val="30"/>
                <w:szCs w:val="30"/>
              </w:rPr>
              <w:t>荐</w:t>
            </w:r>
            <w:r w:rsidRPr="00D17953">
              <w:rPr>
                <w:sz w:val="30"/>
                <w:szCs w:val="30"/>
              </w:rPr>
              <w:t xml:space="preserve"> </w:t>
            </w:r>
            <w:r w:rsidRPr="00D17953">
              <w:rPr>
                <w:rFonts w:hAnsi="宋体" w:hint="eastAsia"/>
                <w:sz w:val="30"/>
                <w:szCs w:val="30"/>
              </w:rPr>
              <w:t>学</w:t>
            </w:r>
            <w:r w:rsidRPr="00D17953">
              <w:rPr>
                <w:sz w:val="30"/>
                <w:szCs w:val="30"/>
              </w:rPr>
              <w:t xml:space="preserve"> </w:t>
            </w:r>
            <w:r w:rsidRPr="00D17953">
              <w:rPr>
                <w:rFonts w:hAnsi="宋体" w:hint="eastAsia"/>
                <w:sz w:val="30"/>
                <w:szCs w:val="30"/>
              </w:rPr>
              <w:t>校</w:t>
            </w:r>
          </w:p>
        </w:tc>
        <w:tc>
          <w:tcPr>
            <w:tcW w:w="3921" w:type="dxa"/>
            <w:tcBorders>
              <w:top w:val="nil"/>
              <w:left w:val="nil"/>
              <w:bottom w:val="single" w:sz="4" w:space="0" w:color="auto"/>
            </w:tcBorders>
          </w:tcPr>
          <w:p w14:paraId="364912D1" w14:textId="323F0F1B" w:rsidR="00E05CE3" w:rsidRPr="00D17953" w:rsidRDefault="007D7957" w:rsidP="00E05CE3">
            <w:pPr>
              <w:spacing w:line="338" w:lineRule="auto"/>
              <w:rPr>
                <w:rFonts w:eastAsia="仿宋_GB2312"/>
                <w:bCs/>
                <w:szCs w:val="32"/>
              </w:rPr>
            </w:pPr>
            <w:r>
              <w:rPr>
                <w:rFonts w:eastAsia="仿宋_GB2312" w:hint="eastAsia"/>
                <w:bCs/>
                <w:szCs w:val="32"/>
              </w:rPr>
              <w:t>西北工业大学</w:t>
            </w:r>
          </w:p>
        </w:tc>
      </w:tr>
      <w:tr w:rsidR="00E05CE3" w:rsidRPr="00D17953" w14:paraId="57A16D38" w14:textId="77777777" w:rsidTr="00E05CE3">
        <w:trPr>
          <w:trHeight w:val="567"/>
          <w:jc w:val="center"/>
        </w:trPr>
        <w:tc>
          <w:tcPr>
            <w:tcW w:w="2531" w:type="dxa"/>
            <w:tcBorders>
              <w:top w:val="nil"/>
              <w:bottom w:val="nil"/>
              <w:right w:val="nil"/>
            </w:tcBorders>
            <w:vAlign w:val="bottom"/>
          </w:tcPr>
          <w:p w14:paraId="04F997A4" w14:textId="77777777" w:rsidR="00E05CE3" w:rsidRPr="00D17953" w:rsidRDefault="00E05CE3" w:rsidP="00E05CE3">
            <w:pPr>
              <w:jc w:val="distribute"/>
              <w:rPr>
                <w:bCs/>
                <w:sz w:val="30"/>
                <w:szCs w:val="30"/>
              </w:rPr>
            </w:pPr>
            <w:r w:rsidRPr="00D17953">
              <w:rPr>
                <w:rFonts w:hAnsi="宋体" w:hint="eastAsia"/>
                <w:sz w:val="30"/>
                <w:szCs w:val="30"/>
              </w:rPr>
              <w:t>项</w:t>
            </w:r>
            <w:r w:rsidRPr="00D17953">
              <w:rPr>
                <w:sz w:val="30"/>
                <w:szCs w:val="30"/>
              </w:rPr>
              <w:t xml:space="preserve"> </w:t>
            </w:r>
            <w:r w:rsidRPr="00D17953">
              <w:rPr>
                <w:rFonts w:hAnsi="宋体" w:hint="eastAsia"/>
                <w:sz w:val="30"/>
                <w:szCs w:val="30"/>
              </w:rPr>
              <w:t>目</w:t>
            </w:r>
            <w:r w:rsidRPr="00D17953">
              <w:rPr>
                <w:sz w:val="30"/>
                <w:szCs w:val="30"/>
              </w:rPr>
              <w:t xml:space="preserve"> </w:t>
            </w:r>
            <w:r w:rsidRPr="00D17953">
              <w:rPr>
                <w:rFonts w:hAnsi="宋体" w:hint="eastAsia"/>
                <w:sz w:val="30"/>
                <w:szCs w:val="30"/>
              </w:rPr>
              <w:t>名</w:t>
            </w:r>
            <w:r w:rsidRPr="00D17953">
              <w:rPr>
                <w:sz w:val="30"/>
                <w:szCs w:val="30"/>
              </w:rPr>
              <w:t xml:space="preserve"> </w:t>
            </w:r>
            <w:r w:rsidRPr="00D17953">
              <w:rPr>
                <w:rFonts w:hAnsi="宋体" w:hint="eastAsia"/>
                <w:sz w:val="30"/>
                <w:szCs w:val="30"/>
              </w:rPr>
              <w:t>称</w:t>
            </w:r>
          </w:p>
        </w:tc>
        <w:tc>
          <w:tcPr>
            <w:tcW w:w="3921" w:type="dxa"/>
            <w:tcBorders>
              <w:top w:val="single" w:sz="4" w:space="0" w:color="auto"/>
              <w:left w:val="nil"/>
              <w:bottom w:val="single" w:sz="4" w:space="0" w:color="auto"/>
            </w:tcBorders>
          </w:tcPr>
          <w:p w14:paraId="763B2FB0" w14:textId="160777BB" w:rsidR="00E05CE3" w:rsidRPr="00D17953" w:rsidRDefault="007D7957" w:rsidP="00E05CE3">
            <w:pPr>
              <w:spacing w:line="338" w:lineRule="auto"/>
              <w:rPr>
                <w:rFonts w:eastAsia="仿宋_GB2312"/>
                <w:bCs/>
                <w:szCs w:val="32"/>
              </w:rPr>
            </w:pPr>
            <w:r w:rsidRPr="007D7957">
              <w:rPr>
                <w:rFonts w:eastAsia="仿宋_GB2312" w:hint="eastAsia"/>
                <w:bCs/>
                <w:szCs w:val="32"/>
              </w:rPr>
              <w:t>智能物流配送</w:t>
            </w:r>
            <w:r w:rsidR="00E84D30">
              <w:rPr>
                <w:rFonts w:eastAsia="仿宋_GB2312" w:hint="eastAsia"/>
                <w:bCs/>
                <w:szCs w:val="32"/>
              </w:rPr>
              <w:t>机器人</w:t>
            </w:r>
          </w:p>
        </w:tc>
      </w:tr>
      <w:tr w:rsidR="00E05CE3" w:rsidRPr="00D17953" w14:paraId="4067DB49" w14:textId="77777777" w:rsidTr="00E05CE3">
        <w:trPr>
          <w:trHeight w:val="567"/>
          <w:jc w:val="center"/>
        </w:trPr>
        <w:tc>
          <w:tcPr>
            <w:tcW w:w="2531" w:type="dxa"/>
            <w:tcBorders>
              <w:top w:val="nil"/>
              <w:bottom w:val="nil"/>
              <w:right w:val="nil"/>
            </w:tcBorders>
            <w:vAlign w:val="bottom"/>
          </w:tcPr>
          <w:p w14:paraId="66E7E7F7" w14:textId="77777777" w:rsidR="00E05CE3" w:rsidRPr="00D17953" w:rsidRDefault="00E05CE3" w:rsidP="00E05CE3">
            <w:pPr>
              <w:jc w:val="distribute"/>
              <w:rPr>
                <w:bCs/>
                <w:sz w:val="30"/>
                <w:szCs w:val="30"/>
              </w:rPr>
            </w:pPr>
            <w:r w:rsidRPr="00D17953">
              <w:rPr>
                <w:rFonts w:hAnsi="宋体" w:hint="eastAsia"/>
                <w:sz w:val="30"/>
                <w:szCs w:val="30"/>
              </w:rPr>
              <w:t>项</w:t>
            </w:r>
            <w:r w:rsidRPr="00D17953">
              <w:rPr>
                <w:sz w:val="30"/>
                <w:szCs w:val="30"/>
              </w:rPr>
              <w:t xml:space="preserve"> </w:t>
            </w:r>
            <w:r w:rsidRPr="00D17953">
              <w:rPr>
                <w:rFonts w:hAnsi="宋体" w:hint="eastAsia"/>
                <w:sz w:val="30"/>
                <w:szCs w:val="30"/>
              </w:rPr>
              <w:t>目</w:t>
            </w:r>
            <w:r w:rsidRPr="00D17953">
              <w:rPr>
                <w:sz w:val="30"/>
                <w:szCs w:val="30"/>
              </w:rPr>
              <w:t xml:space="preserve"> </w:t>
            </w:r>
            <w:r w:rsidRPr="00D17953">
              <w:rPr>
                <w:rFonts w:hAnsi="宋体" w:hint="eastAsia"/>
                <w:sz w:val="30"/>
                <w:szCs w:val="30"/>
              </w:rPr>
              <w:t>类</w:t>
            </w:r>
            <w:r w:rsidRPr="00D17953">
              <w:rPr>
                <w:sz w:val="30"/>
                <w:szCs w:val="30"/>
              </w:rPr>
              <w:t xml:space="preserve"> </w:t>
            </w:r>
            <w:r w:rsidRPr="00D17953">
              <w:rPr>
                <w:rFonts w:hAnsi="宋体" w:hint="eastAsia"/>
                <w:sz w:val="30"/>
                <w:szCs w:val="30"/>
              </w:rPr>
              <w:t>型</w:t>
            </w:r>
          </w:p>
        </w:tc>
        <w:tc>
          <w:tcPr>
            <w:tcW w:w="3921" w:type="dxa"/>
            <w:tcBorders>
              <w:top w:val="single" w:sz="4" w:space="0" w:color="auto"/>
              <w:left w:val="nil"/>
              <w:bottom w:val="single" w:sz="4" w:space="0" w:color="auto"/>
            </w:tcBorders>
          </w:tcPr>
          <w:p w14:paraId="69BADAC6" w14:textId="77777777" w:rsidR="00E05CE3" w:rsidRPr="00D17953" w:rsidRDefault="00EF41A1" w:rsidP="00D17953">
            <w:pPr>
              <w:spacing w:line="338" w:lineRule="auto"/>
              <w:ind w:firstLineChars="300" w:firstLine="960"/>
              <w:rPr>
                <w:rFonts w:eastAsia="仿宋_GB2312"/>
                <w:bCs/>
                <w:szCs w:val="32"/>
              </w:rPr>
            </w:pPr>
            <w:r w:rsidRPr="00D17953">
              <w:rPr>
                <w:rFonts w:ascii="仿宋_GB2312" w:eastAsia="仿宋_GB2312" w:cs="仿宋_GB2312" w:hint="eastAsia"/>
                <w:kern w:val="0"/>
                <w:sz w:val="32"/>
                <w:szCs w:val="32"/>
              </w:rPr>
              <w:t>创新训练项目</w:t>
            </w:r>
          </w:p>
        </w:tc>
      </w:tr>
      <w:tr w:rsidR="00E05CE3" w:rsidRPr="00D17953" w14:paraId="6E713AA2" w14:textId="77777777" w:rsidTr="00E05CE3">
        <w:trPr>
          <w:trHeight w:val="567"/>
          <w:jc w:val="center"/>
        </w:trPr>
        <w:tc>
          <w:tcPr>
            <w:tcW w:w="2531" w:type="dxa"/>
            <w:tcBorders>
              <w:top w:val="nil"/>
              <w:bottom w:val="nil"/>
              <w:right w:val="nil"/>
            </w:tcBorders>
            <w:vAlign w:val="bottom"/>
          </w:tcPr>
          <w:p w14:paraId="6B5454EF" w14:textId="77777777" w:rsidR="00E05CE3" w:rsidRPr="00D17953" w:rsidRDefault="00E05CE3" w:rsidP="00E05CE3">
            <w:pPr>
              <w:jc w:val="distribute"/>
              <w:rPr>
                <w:bCs/>
                <w:sz w:val="30"/>
                <w:szCs w:val="30"/>
              </w:rPr>
            </w:pPr>
            <w:r w:rsidRPr="00D17953">
              <w:rPr>
                <w:rFonts w:hAnsi="宋体" w:hint="eastAsia"/>
                <w:sz w:val="30"/>
                <w:szCs w:val="30"/>
              </w:rPr>
              <w:t>项</w:t>
            </w:r>
            <w:r w:rsidRPr="00D17953">
              <w:rPr>
                <w:sz w:val="30"/>
                <w:szCs w:val="30"/>
              </w:rPr>
              <w:t xml:space="preserve"> </w:t>
            </w:r>
            <w:r w:rsidRPr="00D17953">
              <w:rPr>
                <w:rFonts w:hAnsi="宋体" w:hint="eastAsia"/>
                <w:sz w:val="30"/>
                <w:szCs w:val="30"/>
              </w:rPr>
              <w:t>目</w:t>
            </w:r>
            <w:r w:rsidRPr="00D17953">
              <w:rPr>
                <w:sz w:val="30"/>
                <w:szCs w:val="30"/>
              </w:rPr>
              <w:t xml:space="preserve"> </w:t>
            </w:r>
            <w:r w:rsidRPr="00D17953">
              <w:rPr>
                <w:rFonts w:hAnsi="宋体" w:hint="eastAsia"/>
                <w:sz w:val="30"/>
                <w:szCs w:val="30"/>
              </w:rPr>
              <w:t>负</w:t>
            </w:r>
            <w:r w:rsidRPr="00D17953">
              <w:rPr>
                <w:sz w:val="30"/>
                <w:szCs w:val="30"/>
              </w:rPr>
              <w:t xml:space="preserve"> </w:t>
            </w:r>
            <w:r w:rsidRPr="00D17953">
              <w:rPr>
                <w:rFonts w:hAnsi="宋体" w:hint="eastAsia"/>
                <w:sz w:val="30"/>
                <w:szCs w:val="30"/>
              </w:rPr>
              <w:t>责</w:t>
            </w:r>
            <w:r w:rsidRPr="00D17953">
              <w:rPr>
                <w:sz w:val="30"/>
                <w:szCs w:val="30"/>
              </w:rPr>
              <w:t xml:space="preserve"> </w:t>
            </w:r>
            <w:r w:rsidRPr="00D17953">
              <w:rPr>
                <w:rFonts w:hAnsi="宋体" w:hint="eastAsia"/>
                <w:sz w:val="30"/>
                <w:szCs w:val="30"/>
              </w:rPr>
              <w:t>人</w:t>
            </w:r>
          </w:p>
        </w:tc>
        <w:tc>
          <w:tcPr>
            <w:tcW w:w="3921" w:type="dxa"/>
            <w:tcBorders>
              <w:top w:val="single" w:sz="4" w:space="0" w:color="auto"/>
              <w:left w:val="nil"/>
              <w:bottom w:val="single" w:sz="4" w:space="0" w:color="auto"/>
            </w:tcBorders>
          </w:tcPr>
          <w:p w14:paraId="1D4B57BA" w14:textId="6665D3BA" w:rsidR="00E05CE3" w:rsidRPr="00D17953" w:rsidRDefault="007D7957" w:rsidP="00E05CE3">
            <w:pPr>
              <w:spacing w:line="338" w:lineRule="auto"/>
              <w:rPr>
                <w:rFonts w:eastAsia="仿宋_GB2312"/>
                <w:bCs/>
                <w:szCs w:val="32"/>
              </w:rPr>
            </w:pPr>
            <w:proofErr w:type="gramStart"/>
            <w:r>
              <w:rPr>
                <w:rFonts w:eastAsia="仿宋_GB2312" w:hint="eastAsia"/>
                <w:bCs/>
                <w:szCs w:val="32"/>
              </w:rPr>
              <w:t>王正帅</w:t>
            </w:r>
            <w:proofErr w:type="gramEnd"/>
          </w:p>
        </w:tc>
      </w:tr>
      <w:tr w:rsidR="00E05CE3" w:rsidRPr="00D17953" w14:paraId="185AE3A5" w14:textId="77777777" w:rsidTr="00E05CE3">
        <w:trPr>
          <w:trHeight w:val="567"/>
          <w:jc w:val="center"/>
        </w:trPr>
        <w:tc>
          <w:tcPr>
            <w:tcW w:w="2531" w:type="dxa"/>
            <w:tcBorders>
              <w:top w:val="nil"/>
              <w:bottom w:val="nil"/>
              <w:right w:val="nil"/>
            </w:tcBorders>
            <w:vAlign w:val="bottom"/>
          </w:tcPr>
          <w:p w14:paraId="08E33E4F" w14:textId="77777777" w:rsidR="00E05CE3" w:rsidRPr="00D17953" w:rsidRDefault="00E05CE3" w:rsidP="00E05CE3">
            <w:pPr>
              <w:jc w:val="distribute"/>
              <w:rPr>
                <w:sz w:val="30"/>
                <w:szCs w:val="30"/>
              </w:rPr>
            </w:pPr>
            <w:r w:rsidRPr="00D17953">
              <w:rPr>
                <w:rFonts w:hAnsi="宋体" w:hint="eastAsia"/>
                <w:sz w:val="30"/>
                <w:szCs w:val="30"/>
              </w:rPr>
              <w:t>申</w:t>
            </w:r>
            <w:r w:rsidRPr="00D17953">
              <w:rPr>
                <w:sz w:val="30"/>
                <w:szCs w:val="30"/>
              </w:rPr>
              <w:t xml:space="preserve"> </w:t>
            </w:r>
            <w:r w:rsidRPr="00D17953">
              <w:rPr>
                <w:rFonts w:hAnsi="宋体" w:hint="eastAsia"/>
                <w:sz w:val="30"/>
                <w:szCs w:val="30"/>
              </w:rPr>
              <w:t>报</w:t>
            </w:r>
            <w:r w:rsidRPr="00D17953">
              <w:rPr>
                <w:sz w:val="30"/>
                <w:szCs w:val="30"/>
              </w:rPr>
              <w:t xml:space="preserve"> </w:t>
            </w:r>
            <w:r w:rsidRPr="00D17953">
              <w:rPr>
                <w:rFonts w:hAnsi="宋体" w:hint="eastAsia"/>
                <w:sz w:val="30"/>
                <w:szCs w:val="30"/>
              </w:rPr>
              <w:t>日</w:t>
            </w:r>
            <w:r w:rsidRPr="00D17953">
              <w:rPr>
                <w:sz w:val="30"/>
                <w:szCs w:val="30"/>
              </w:rPr>
              <w:t xml:space="preserve"> </w:t>
            </w:r>
            <w:r w:rsidRPr="00D17953">
              <w:rPr>
                <w:rFonts w:hAnsi="宋体" w:hint="eastAsia"/>
                <w:sz w:val="30"/>
                <w:szCs w:val="30"/>
              </w:rPr>
              <w:t>期</w:t>
            </w:r>
          </w:p>
        </w:tc>
        <w:tc>
          <w:tcPr>
            <w:tcW w:w="3921" w:type="dxa"/>
            <w:tcBorders>
              <w:top w:val="single" w:sz="4" w:space="0" w:color="auto"/>
              <w:left w:val="nil"/>
              <w:bottom w:val="single" w:sz="4" w:space="0" w:color="auto"/>
            </w:tcBorders>
          </w:tcPr>
          <w:p w14:paraId="10DA0E15" w14:textId="74EDE2F8" w:rsidR="00E05CE3" w:rsidRPr="00D17953" w:rsidRDefault="007D7957" w:rsidP="00E05CE3">
            <w:pPr>
              <w:spacing w:line="338" w:lineRule="auto"/>
              <w:rPr>
                <w:rFonts w:eastAsia="仿宋_GB2312"/>
                <w:bCs/>
                <w:szCs w:val="32"/>
              </w:rPr>
            </w:pPr>
            <w:r>
              <w:rPr>
                <w:rFonts w:eastAsia="仿宋_GB2312" w:hint="eastAsia"/>
                <w:bCs/>
                <w:szCs w:val="32"/>
              </w:rPr>
              <w:t>2021</w:t>
            </w:r>
            <w:r>
              <w:rPr>
                <w:rFonts w:eastAsia="仿宋_GB2312" w:hint="eastAsia"/>
                <w:bCs/>
                <w:szCs w:val="32"/>
              </w:rPr>
              <w:t>年</w:t>
            </w:r>
            <w:r>
              <w:rPr>
                <w:rFonts w:eastAsia="仿宋_GB2312" w:hint="eastAsia"/>
                <w:bCs/>
                <w:szCs w:val="32"/>
              </w:rPr>
              <w:t>5</w:t>
            </w:r>
            <w:r>
              <w:rPr>
                <w:rFonts w:eastAsia="仿宋_GB2312" w:hint="eastAsia"/>
                <w:bCs/>
                <w:szCs w:val="32"/>
              </w:rPr>
              <w:t>月</w:t>
            </w:r>
            <w:r>
              <w:rPr>
                <w:rFonts w:eastAsia="仿宋_GB2312" w:hint="eastAsia"/>
                <w:bCs/>
                <w:szCs w:val="32"/>
              </w:rPr>
              <w:t>2</w:t>
            </w:r>
            <w:r>
              <w:rPr>
                <w:rFonts w:eastAsia="仿宋_GB2312"/>
                <w:bCs/>
                <w:szCs w:val="32"/>
              </w:rPr>
              <w:t>7</w:t>
            </w:r>
            <w:r>
              <w:rPr>
                <w:rFonts w:eastAsia="仿宋_GB2312" w:hint="eastAsia"/>
                <w:bCs/>
                <w:szCs w:val="32"/>
              </w:rPr>
              <w:t>日</w:t>
            </w:r>
          </w:p>
        </w:tc>
      </w:tr>
    </w:tbl>
    <w:p w14:paraId="71DBE444" w14:textId="77777777" w:rsidR="00E05CE3" w:rsidRPr="00D17953" w:rsidRDefault="00E05CE3" w:rsidP="00E05CE3">
      <w:pPr>
        <w:spacing w:line="338" w:lineRule="auto"/>
        <w:rPr>
          <w:rFonts w:eastAsia="仿宋_GB2312"/>
          <w:bCs/>
          <w:sz w:val="32"/>
          <w:szCs w:val="32"/>
        </w:rPr>
      </w:pPr>
    </w:p>
    <w:p w14:paraId="1BD0EECE" w14:textId="77777777" w:rsidR="00E05CE3" w:rsidRPr="00D17953" w:rsidRDefault="00E05CE3" w:rsidP="00E05CE3">
      <w:pPr>
        <w:spacing w:line="338" w:lineRule="auto"/>
        <w:rPr>
          <w:rFonts w:eastAsia="仿宋_GB2312"/>
          <w:bCs/>
          <w:sz w:val="36"/>
          <w:szCs w:val="36"/>
        </w:rPr>
      </w:pPr>
    </w:p>
    <w:p w14:paraId="3966101B" w14:textId="77777777" w:rsidR="00E05CE3" w:rsidRPr="00D17953" w:rsidRDefault="00E05CE3" w:rsidP="00E05CE3">
      <w:pPr>
        <w:spacing w:line="338" w:lineRule="auto"/>
        <w:rPr>
          <w:rFonts w:eastAsia="仿宋_GB2312"/>
          <w:bCs/>
          <w:sz w:val="36"/>
          <w:szCs w:val="36"/>
        </w:rPr>
      </w:pPr>
    </w:p>
    <w:p w14:paraId="1B84A949" w14:textId="77777777" w:rsidR="00E05CE3" w:rsidRPr="00D17953" w:rsidRDefault="00E05CE3" w:rsidP="00E05CE3">
      <w:pPr>
        <w:spacing w:line="338" w:lineRule="auto"/>
        <w:rPr>
          <w:rFonts w:eastAsia="仿宋_GB2312"/>
          <w:bCs/>
          <w:sz w:val="36"/>
          <w:szCs w:val="36"/>
        </w:rPr>
      </w:pPr>
    </w:p>
    <w:p w14:paraId="4B5F2851" w14:textId="77777777" w:rsidR="00E05CE3" w:rsidRPr="00D17953" w:rsidRDefault="00E05CE3" w:rsidP="00E05CE3">
      <w:pPr>
        <w:spacing w:line="338" w:lineRule="auto"/>
        <w:rPr>
          <w:rFonts w:eastAsia="仿宋_GB2312"/>
          <w:bCs/>
          <w:sz w:val="36"/>
          <w:szCs w:val="36"/>
        </w:rPr>
      </w:pPr>
    </w:p>
    <w:p w14:paraId="1C9A7A41" w14:textId="77777777" w:rsidR="00931E83" w:rsidRPr="00D17953" w:rsidRDefault="00E05CE3" w:rsidP="00E05CE3">
      <w:pPr>
        <w:snapToGrid w:val="0"/>
        <w:spacing w:line="338" w:lineRule="auto"/>
        <w:jc w:val="center"/>
        <w:rPr>
          <w:rFonts w:eastAsia="黑体"/>
          <w:color w:val="000000"/>
          <w:sz w:val="32"/>
          <w:szCs w:val="32"/>
        </w:rPr>
      </w:pPr>
      <w:r w:rsidRPr="00D17953">
        <w:rPr>
          <w:rFonts w:eastAsia="黑体" w:hint="eastAsia"/>
          <w:color w:val="000000"/>
          <w:sz w:val="32"/>
          <w:szCs w:val="32"/>
        </w:rPr>
        <w:t>陕西省教育厅</w:t>
      </w:r>
      <w:r w:rsidRPr="00D17953">
        <w:rPr>
          <w:rFonts w:eastAsia="黑体"/>
          <w:color w:val="000000"/>
          <w:sz w:val="32"/>
          <w:szCs w:val="32"/>
        </w:rPr>
        <w:t xml:space="preserve"> </w:t>
      </w:r>
      <w:r w:rsidRPr="00D17953">
        <w:rPr>
          <w:rFonts w:eastAsia="黑体" w:hint="eastAsia"/>
          <w:color w:val="000000"/>
          <w:sz w:val="32"/>
          <w:szCs w:val="32"/>
        </w:rPr>
        <w:t>制</w:t>
      </w:r>
    </w:p>
    <w:p w14:paraId="6D50C662" w14:textId="77777777" w:rsidR="00E05CE3" w:rsidRPr="00D17953" w:rsidRDefault="004603D8" w:rsidP="004603D8">
      <w:pPr>
        <w:snapToGrid w:val="0"/>
        <w:spacing w:line="338" w:lineRule="auto"/>
        <w:jc w:val="center"/>
        <w:rPr>
          <w:rFonts w:eastAsia="黑体"/>
          <w:color w:val="000000"/>
          <w:sz w:val="32"/>
          <w:szCs w:val="32"/>
        </w:rPr>
      </w:pPr>
      <w:r w:rsidRPr="00D17953">
        <w:rPr>
          <w:rFonts w:ascii="黑体" w:eastAsia="黑体" w:cs="黑体" w:hint="eastAsia"/>
          <w:kern w:val="0"/>
          <w:sz w:val="32"/>
          <w:szCs w:val="32"/>
        </w:rPr>
        <w:t>二○二一年四月</w:t>
      </w:r>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8"/>
        <w:gridCol w:w="988"/>
        <w:gridCol w:w="708"/>
        <w:gridCol w:w="271"/>
        <w:gridCol w:w="468"/>
        <w:gridCol w:w="963"/>
        <w:gridCol w:w="107"/>
        <w:gridCol w:w="1309"/>
        <w:gridCol w:w="107"/>
        <w:gridCol w:w="151"/>
        <w:gridCol w:w="1157"/>
        <w:gridCol w:w="165"/>
        <w:gridCol w:w="1850"/>
      </w:tblGrid>
      <w:tr w:rsidR="00E05CE3" w:rsidRPr="00D17953" w14:paraId="02438BB7" w14:textId="77777777" w:rsidTr="004603D8">
        <w:trPr>
          <w:trHeight w:val="737"/>
          <w:jc w:val="center"/>
        </w:trPr>
        <w:tc>
          <w:tcPr>
            <w:tcW w:w="1856" w:type="dxa"/>
            <w:gridSpan w:val="2"/>
            <w:tcBorders>
              <w:top w:val="single" w:sz="4" w:space="0" w:color="auto"/>
              <w:left w:val="single" w:sz="4" w:space="0" w:color="auto"/>
              <w:bottom w:val="single" w:sz="4" w:space="0" w:color="auto"/>
              <w:right w:val="single" w:sz="4" w:space="0" w:color="auto"/>
            </w:tcBorders>
            <w:vAlign w:val="center"/>
          </w:tcPr>
          <w:p w14:paraId="4ED79556" w14:textId="77777777" w:rsidR="00E05CE3" w:rsidRPr="00D17953" w:rsidRDefault="00931E83" w:rsidP="00E05CE3">
            <w:pPr>
              <w:jc w:val="center"/>
              <w:rPr>
                <w:sz w:val="24"/>
              </w:rPr>
            </w:pPr>
            <w:r w:rsidRPr="00D17953">
              <w:rPr>
                <w:rFonts w:ascii="黑体" w:eastAsia="黑体"/>
                <w:color w:val="000000"/>
                <w:sz w:val="32"/>
                <w:szCs w:val="32"/>
              </w:rPr>
              <w:lastRenderedPageBreak/>
              <w:br w:type="page"/>
            </w:r>
            <w:r w:rsidR="00E05CE3" w:rsidRPr="00D17953">
              <w:rPr>
                <w:rFonts w:hint="eastAsia"/>
                <w:sz w:val="24"/>
              </w:rPr>
              <w:t>项目名称</w:t>
            </w:r>
          </w:p>
        </w:tc>
        <w:tc>
          <w:tcPr>
            <w:tcW w:w="7256" w:type="dxa"/>
            <w:gridSpan w:val="11"/>
            <w:tcBorders>
              <w:top w:val="single" w:sz="4" w:space="0" w:color="auto"/>
              <w:left w:val="single" w:sz="4" w:space="0" w:color="auto"/>
              <w:bottom w:val="single" w:sz="4" w:space="0" w:color="auto"/>
              <w:right w:val="single" w:sz="4" w:space="0" w:color="auto"/>
            </w:tcBorders>
            <w:vAlign w:val="center"/>
          </w:tcPr>
          <w:p w14:paraId="3F88E846" w14:textId="54A3148F" w:rsidR="00E05CE3" w:rsidRPr="00D17953" w:rsidRDefault="00C911E0" w:rsidP="00E05CE3">
            <w:pPr>
              <w:jc w:val="center"/>
              <w:rPr>
                <w:sz w:val="24"/>
              </w:rPr>
            </w:pPr>
            <w:r w:rsidRPr="00C911E0">
              <w:rPr>
                <w:rFonts w:hint="eastAsia"/>
                <w:sz w:val="24"/>
              </w:rPr>
              <w:t>智能物流配送机器人</w:t>
            </w:r>
          </w:p>
        </w:tc>
      </w:tr>
      <w:tr w:rsidR="00E05CE3" w:rsidRPr="00D17953" w14:paraId="5AFE921A" w14:textId="77777777" w:rsidTr="004603D8">
        <w:trPr>
          <w:trHeight w:val="363"/>
          <w:jc w:val="center"/>
        </w:trPr>
        <w:tc>
          <w:tcPr>
            <w:tcW w:w="1856" w:type="dxa"/>
            <w:gridSpan w:val="2"/>
            <w:vMerge w:val="restart"/>
            <w:tcBorders>
              <w:top w:val="single" w:sz="4" w:space="0" w:color="auto"/>
              <w:left w:val="single" w:sz="4" w:space="0" w:color="auto"/>
              <w:bottom w:val="single" w:sz="4" w:space="0" w:color="auto"/>
              <w:right w:val="single" w:sz="4" w:space="0" w:color="auto"/>
            </w:tcBorders>
            <w:vAlign w:val="center"/>
          </w:tcPr>
          <w:p w14:paraId="7453AD7D" w14:textId="77777777" w:rsidR="00E05CE3" w:rsidRPr="00D17953" w:rsidRDefault="00E05CE3" w:rsidP="00E05CE3">
            <w:pPr>
              <w:jc w:val="center"/>
              <w:rPr>
                <w:sz w:val="24"/>
              </w:rPr>
            </w:pPr>
            <w:r w:rsidRPr="00D17953">
              <w:rPr>
                <w:rFonts w:hint="eastAsia"/>
                <w:sz w:val="24"/>
              </w:rPr>
              <w:t>项目类型</w:t>
            </w:r>
          </w:p>
        </w:tc>
        <w:tc>
          <w:tcPr>
            <w:tcW w:w="7256" w:type="dxa"/>
            <w:gridSpan w:val="11"/>
            <w:tcBorders>
              <w:top w:val="single" w:sz="4" w:space="0" w:color="auto"/>
              <w:left w:val="single" w:sz="4" w:space="0" w:color="auto"/>
              <w:bottom w:val="single" w:sz="4" w:space="0" w:color="auto"/>
              <w:right w:val="single" w:sz="4" w:space="0" w:color="auto"/>
            </w:tcBorders>
            <w:vAlign w:val="center"/>
          </w:tcPr>
          <w:p w14:paraId="49339597" w14:textId="77777777" w:rsidR="00E05CE3" w:rsidRPr="00672CC9" w:rsidRDefault="00E05CE3" w:rsidP="00E05CE3">
            <w:pPr>
              <w:rPr>
                <w:szCs w:val="21"/>
              </w:rPr>
            </w:pPr>
            <w:r w:rsidRPr="00672CC9">
              <w:rPr>
                <w:rFonts w:hint="eastAsia"/>
                <w:szCs w:val="21"/>
              </w:rPr>
              <w:t>（</w:t>
            </w:r>
            <w:r w:rsidRPr="00672CC9">
              <w:rPr>
                <w:szCs w:val="21"/>
              </w:rPr>
              <w:t xml:space="preserve"> </w:t>
            </w:r>
            <w:r w:rsidR="00672CC9" w:rsidRPr="00672CC9">
              <w:rPr>
                <w:szCs w:val="21"/>
              </w:rPr>
              <w:t>√</w:t>
            </w:r>
            <w:r w:rsidRPr="00672CC9">
              <w:rPr>
                <w:szCs w:val="21"/>
              </w:rPr>
              <w:t xml:space="preserve"> </w:t>
            </w:r>
            <w:r w:rsidRPr="00672CC9">
              <w:rPr>
                <w:rFonts w:hint="eastAsia"/>
                <w:szCs w:val="21"/>
              </w:rPr>
              <w:t>）创新训练项目</w:t>
            </w:r>
            <w:r w:rsidRPr="00672CC9">
              <w:rPr>
                <w:szCs w:val="21"/>
              </w:rPr>
              <w:t xml:space="preserve">  </w:t>
            </w:r>
            <w:r w:rsidRPr="00672CC9">
              <w:rPr>
                <w:rFonts w:hint="eastAsia"/>
                <w:szCs w:val="21"/>
              </w:rPr>
              <w:t>（</w:t>
            </w:r>
            <w:r w:rsidRPr="00672CC9">
              <w:rPr>
                <w:szCs w:val="21"/>
              </w:rPr>
              <w:t xml:space="preserve">  </w:t>
            </w:r>
            <w:r w:rsidRPr="00672CC9">
              <w:rPr>
                <w:rFonts w:hint="eastAsia"/>
                <w:szCs w:val="21"/>
              </w:rPr>
              <w:t>）创业训练项目</w:t>
            </w:r>
            <w:r w:rsidRPr="00672CC9">
              <w:rPr>
                <w:szCs w:val="21"/>
              </w:rPr>
              <w:t xml:space="preserve">  </w:t>
            </w:r>
            <w:r w:rsidRPr="00672CC9">
              <w:rPr>
                <w:rFonts w:hint="eastAsia"/>
                <w:szCs w:val="21"/>
              </w:rPr>
              <w:t>（</w:t>
            </w:r>
            <w:r w:rsidRPr="00672CC9">
              <w:rPr>
                <w:szCs w:val="21"/>
              </w:rPr>
              <w:t xml:space="preserve">  </w:t>
            </w:r>
            <w:r w:rsidRPr="00672CC9">
              <w:rPr>
                <w:rFonts w:hint="eastAsia"/>
                <w:szCs w:val="21"/>
              </w:rPr>
              <w:t>）创业实践项目</w:t>
            </w:r>
          </w:p>
        </w:tc>
      </w:tr>
      <w:tr w:rsidR="00E05CE3" w:rsidRPr="00D17953" w14:paraId="0C573C33" w14:textId="77777777" w:rsidTr="004603D8">
        <w:trPr>
          <w:trHeight w:val="363"/>
          <w:jc w:val="center"/>
        </w:trPr>
        <w:tc>
          <w:tcPr>
            <w:tcW w:w="1856" w:type="dxa"/>
            <w:gridSpan w:val="2"/>
            <w:vMerge/>
            <w:tcBorders>
              <w:top w:val="single" w:sz="4" w:space="0" w:color="auto"/>
              <w:left w:val="single" w:sz="4" w:space="0" w:color="auto"/>
              <w:bottom w:val="single" w:sz="4" w:space="0" w:color="auto"/>
              <w:right w:val="single" w:sz="4" w:space="0" w:color="auto"/>
            </w:tcBorders>
            <w:vAlign w:val="center"/>
          </w:tcPr>
          <w:p w14:paraId="7337DDE3" w14:textId="77777777" w:rsidR="00E05CE3" w:rsidRPr="00D17953" w:rsidRDefault="00E05CE3" w:rsidP="00E05CE3"/>
        </w:tc>
        <w:tc>
          <w:tcPr>
            <w:tcW w:w="7256" w:type="dxa"/>
            <w:gridSpan w:val="11"/>
            <w:tcBorders>
              <w:top w:val="single" w:sz="4" w:space="0" w:color="auto"/>
              <w:left w:val="single" w:sz="4" w:space="0" w:color="auto"/>
              <w:bottom w:val="single" w:sz="4" w:space="0" w:color="auto"/>
              <w:right w:val="single" w:sz="4" w:space="0" w:color="auto"/>
            </w:tcBorders>
            <w:vAlign w:val="center"/>
          </w:tcPr>
          <w:p w14:paraId="414843A1" w14:textId="77777777" w:rsidR="00E05CE3" w:rsidRPr="00672CC9" w:rsidRDefault="00E05CE3" w:rsidP="00672CC9">
            <w:pPr>
              <w:jc w:val="center"/>
              <w:rPr>
                <w:b/>
                <w:szCs w:val="21"/>
              </w:rPr>
            </w:pPr>
            <w:r w:rsidRPr="00672CC9">
              <w:rPr>
                <w:rFonts w:hint="eastAsia"/>
                <w:b/>
                <w:color w:val="FF0000"/>
                <w:szCs w:val="21"/>
              </w:rPr>
              <w:t>是否为“青年红色筑梦之旅”项目（</w:t>
            </w:r>
            <w:r w:rsidR="00672CC9" w:rsidRPr="00672CC9">
              <w:rPr>
                <w:rFonts w:hint="eastAsia"/>
                <w:b/>
                <w:color w:val="FF0000"/>
                <w:szCs w:val="21"/>
              </w:rPr>
              <w:t>否</w:t>
            </w:r>
            <w:r w:rsidRPr="00672CC9">
              <w:rPr>
                <w:b/>
                <w:color w:val="FF0000"/>
                <w:szCs w:val="21"/>
              </w:rPr>
              <w:t xml:space="preserve"> </w:t>
            </w:r>
            <w:r w:rsidRPr="00672CC9">
              <w:rPr>
                <w:rFonts w:hint="eastAsia"/>
                <w:b/>
                <w:color w:val="FF0000"/>
                <w:szCs w:val="21"/>
              </w:rPr>
              <w:t>）</w:t>
            </w:r>
          </w:p>
        </w:tc>
      </w:tr>
      <w:tr w:rsidR="00E05CE3" w:rsidRPr="00D17953" w14:paraId="21971910" w14:textId="77777777" w:rsidTr="004603D8">
        <w:trPr>
          <w:trHeight w:val="737"/>
          <w:jc w:val="center"/>
        </w:trPr>
        <w:tc>
          <w:tcPr>
            <w:tcW w:w="1856" w:type="dxa"/>
            <w:gridSpan w:val="2"/>
            <w:tcBorders>
              <w:top w:val="single" w:sz="4" w:space="0" w:color="auto"/>
              <w:left w:val="single" w:sz="4" w:space="0" w:color="auto"/>
              <w:bottom w:val="single" w:sz="4" w:space="0" w:color="auto"/>
              <w:right w:val="single" w:sz="4" w:space="0" w:color="auto"/>
            </w:tcBorders>
            <w:vAlign w:val="center"/>
          </w:tcPr>
          <w:p w14:paraId="09AD39A9" w14:textId="77777777" w:rsidR="00E05CE3" w:rsidRPr="00D17953" w:rsidRDefault="00E05CE3" w:rsidP="00E05CE3">
            <w:pPr>
              <w:jc w:val="center"/>
              <w:rPr>
                <w:sz w:val="24"/>
              </w:rPr>
            </w:pPr>
            <w:r w:rsidRPr="00D17953">
              <w:rPr>
                <w:rFonts w:hint="eastAsia"/>
                <w:sz w:val="24"/>
              </w:rPr>
              <w:t>项目实施时间</w:t>
            </w:r>
          </w:p>
        </w:tc>
        <w:tc>
          <w:tcPr>
            <w:tcW w:w="7256" w:type="dxa"/>
            <w:gridSpan w:val="11"/>
            <w:tcBorders>
              <w:top w:val="single" w:sz="4" w:space="0" w:color="auto"/>
              <w:left w:val="single" w:sz="4" w:space="0" w:color="auto"/>
              <w:bottom w:val="single" w:sz="4" w:space="0" w:color="auto"/>
              <w:right w:val="single" w:sz="4" w:space="0" w:color="auto"/>
            </w:tcBorders>
            <w:vAlign w:val="center"/>
          </w:tcPr>
          <w:p w14:paraId="5589C6A9" w14:textId="506354E7" w:rsidR="00E05CE3" w:rsidRPr="00D17953" w:rsidRDefault="00E05CE3" w:rsidP="00672CC9">
            <w:pPr>
              <w:rPr>
                <w:sz w:val="24"/>
              </w:rPr>
            </w:pPr>
            <w:r w:rsidRPr="00D17953">
              <w:rPr>
                <w:rFonts w:hint="eastAsia"/>
                <w:sz w:val="24"/>
              </w:rPr>
              <w:t>起始时间：</w:t>
            </w:r>
            <w:r w:rsidR="00672CC9">
              <w:rPr>
                <w:sz w:val="24"/>
              </w:rPr>
              <w:t>2021</w:t>
            </w:r>
            <w:r w:rsidRPr="00D17953">
              <w:rPr>
                <w:rFonts w:hint="eastAsia"/>
                <w:sz w:val="24"/>
              </w:rPr>
              <w:t>年</w:t>
            </w:r>
            <w:r w:rsidR="00672CC9">
              <w:rPr>
                <w:sz w:val="24"/>
              </w:rPr>
              <w:t>6</w:t>
            </w:r>
            <w:r w:rsidRPr="00D17953">
              <w:rPr>
                <w:rFonts w:hint="eastAsia"/>
                <w:sz w:val="24"/>
              </w:rPr>
              <w:t>月</w:t>
            </w:r>
            <w:r w:rsidRPr="00D17953">
              <w:rPr>
                <w:sz w:val="24"/>
              </w:rPr>
              <w:t xml:space="preserve">          </w:t>
            </w:r>
            <w:r w:rsidRPr="00D17953">
              <w:rPr>
                <w:rFonts w:hint="eastAsia"/>
                <w:sz w:val="24"/>
              </w:rPr>
              <w:t>完成时间：</w:t>
            </w:r>
            <w:r w:rsidR="0070583B">
              <w:rPr>
                <w:sz w:val="24"/>
              </w:rPr>
              <w:t>2022</w:t>
            </w:r>
            <w:r w:rsidRPr="00D17953">
              <w:rPr>
                <w:sz w:val="24"/>
              </w:rPr>
              <w:t xml:space="preserve">  </w:t>
            </w:r>
            <w:r w:rsidRPr="00D17953">
              <w:rPr>
                <w:rFonts w:hint="eastAsia"/>
                <w:sz w:val="24"/>
              </w:rPr>
              <w:t>年</w:t>
            </w:r>
            <w:r w:rsidR="0070583B">
              <w:rPr>
                <w:rFonts w:hint="eastAsia"/>
                <w:sz w:val="24"/>
              </w:rPr>
              <w:t xml:space="preserve"> </w:t>
            </w:r>
            <w:r w:rsidR="0070583B">
              <w:rPr>
                <w:sz w:val="24"/>
              </w:rPr>
              <w:t>4</w:t>
            </w:r>
            <w:r w:rsidRPr="00D17953">
              <w:rPr>
                <w:sz w:val="24"/>
              </w:rPr>
              <w:t xml:space="preserve"> </w:t>
            </w:r>
            <w:r w:rsidRPr="00D17953">
              <w:rPr>
                <w:rFonts w:hint="eastAsia"/>
                <w:sz w:val="24"/>
              </w:rPr>
              <w:t>月</w:t>
            </w:r>
          </w:p>
        </w:tc>
      </w:tr>
      <w:tr w:rsidR="00E05CE3" w:rsidRPr="00D17953" w14:paraId="2DA83739" w14:textId="77777777" w:rsidTr="004603D8">
        <w:trPr>
          <w:cantSplit/>
          <w:trHeight w:val="624"/>
          <w:jc w:val="center"/>
        </w:trPr>
        <w:tc>
          <w:tcPr>
            <w:tcW w:w="868" w:type="dxa"/>
            <w:vMerge w:val="restart"/>
            <w:tcBorders>
              <w:top w:val="single" w:sz="4" w:space="0" w:color="auto"/>
              <w:left w:val="single" w:sz="4" w:space="0" w:color="auto"/>
              <w:bottom w:val="single" w:sz="4" w:space="0" w:color="auto"/>
              <w:right w:val="single" w:sz="4" w:space="0" w:color="auto"/>
            </w:tcBorders>
            <w:vAlign w:val="center"/>
          </w:tcPr>
          <w:p w14:paraId="3CA94238" w14:textId="77777777" w:rsidR="00E05CE3" w:rsidRPr="00D17953" w:rsidRDefault="00E05CE3" w:rsidP="00E05CE3">
            <w:pPr>
              <w:jc w:val="center"/>
              <w:rPr>
                <w:sz w:val="24"/>
              </w:rPr>
            </w:pPr>
            <w:r w:rsidRPr="00D17953">
              <w:rPr>
                <w:rFonts w:hint="eastAsia"/>
                <w:sz w:val="24"/>
              </w:rPr>
              <w:t>申</w:t>
            </w:r>
          </w:p>
          <w:p w14:paraId="445E3C27" w14:textId="77777777" w:rsidR="00E05CE3" w:rsidRPr="00D17953" w:rsidRDefault="00E05CE3" w:rsidP="00E05CE3">
            <w:pPr>
              <w:jc w:val="center"/>
              <w:rPr>
                <w:sz w:val="24"/>
              </w:rPr>
            </w:pPr>
            <w:r w:rsidRPr="00D17953">
              <w:rPr>
                <w:rFonts w:hint="eastAsia"/>
                <w:sz w:val="24"/>
              </w:rPr>
              <w:t>请</w:t>
            </w:r>
          </w:p>
          <w:p w14:paraId="6E368DE4" w14:textId="77777777" w:rsidR="00E05CE3" w:rsidRPr="00D17953" w:rsidRDefault="00E05CE3" w:rsidP="00E05CE3">
            <w:pPr>
              <w:jc w:val="center"/>
              <w:rPr>
                <w:sz w:val="24"/>
              </w:rPr>
            </w:pPr>
            <w:r w:rsidRPr="00D17953">
              <w:rPr>
                <w:rFonts w:hint="eastAsia"/>
                <w:sz w:val="24"/>
              </w:rPr>
              <w:t>人</w:t>
            </w:r>
          </w:p>
          <w:p w14:paraId="3DEE48FB" w14:textId="77777777" w:rsidR="00E05CE3" w:rsidRPr="00D17953" w:rsidRDefault="00E05CE3" w:rsidP="00E05CE3">
            <w:pPr>
              <w:jc w:val="center"/>
              <w:rPr>
                <w:sz w:val="24"/>
              </w:rPr>
            </w:pPr>
            <w:r w:rsidRPr="00D17953">
              <w:rPr>
                <w:rFonts w:hint="eastAsia"/>
                <w:sz w:val="24"/>
              </w:rPr>
              <w:t>或</w:t>
            </w:r>
          </w:p>
          <w:p w14:paraId="7972A769" w14:textId="77777777" w:rsidR="00E05CE3" w:rsidRPr="00D17953" w:rsidRDefault="00E05CE3" w:rsidP="00E05CE3">
            <w:pPr>
              <w:jc w:val="center"/>
              <w:rPr>
                <w:sz w:val="24"/>
              </w:rPr>
            </w:pPr>
            <w:r w:rsidRPr="00D17953">
              <w:rPr>
                <w:rFonts w:hint="eastAsia"/>
                <w:sz w:val="24"/>
              </w:rPr>
              <w:t>申</w:t>
            </w:r>
          </w:p>
          <w:p w14:paraId="3E8D6C5E" w14:textId="77777777" w:rsidR="00E05CE3" w:rsidRPr="00D17953" w:rsidRDefault="00E05CE3" w:rsidP="00E05CE3">
            <w:pPr>
              <w:jc w:val="center"/>
              <w:rPr>
                <w:sz w:val="24"/>
              </w:rPr>
            </w:pPr>
            <w:r w:rsidRPr="00D17953">
              <w:rPr>
                <w:rFonts w:hint="eastAsia"/>
                <w:sz w:val="24"/>
              </w:rPr>
              <w:t>请</w:t>
            </w:r>
          </w:p>
          <w:p w14:paraId="52832A7D" w14:textId="77777777" w:rsidR="00E05CE3" w:rsidRPr="00D17953" w:rsidRDefault="00E05CE3" w:rsidP="00E05CE3">
            <w:pPr>
              <w:jc w:val="center"/>
              <w:rPr>
                <w:sz w:val="24"/>
              </w:rPr>
            </w:pPr>
            <w:r w:rsidRPr="00D17953">
              <w:rPr>
                <w:rFonts w:hint="eastAsia"/>
                <w:sz w:val="24"/>
              </w:rPr>
              <w:t>团</w:t>
            </w:r>
          </w:p>
          <w:p w14:paraId="0D01DD2C" w14:textId="77777777" w:rsidR="00E05CE3" w:rsidRPr="00D17953" w:rsidRDefault="00E05CE3" w:rsidP="00E05CE3">
            <w:pPr>
              <w:jc w:val="center"/>
              <w:rPr>
                <w:sz w:val="24"/>
              </w:rPr>
            </w:pPr>
            <w:r w:rsidRPr="00D17953">
              <w:rPr>
                <w:rFonts w:hint="eastAsia"/>
                <w:sz w:val="24"/>
              </w:rPr>
              <w:t>队</w:t>
            </w:r>
          </w:p>
        </w:tc>
        <w:tc>
          <w:tcPr>
            <w:tcW w:w="988" w:type="dxa"/>
            <w:tcBorders>
              <w:top w:val="single" w:sz="4" w:space="0" w:color="auto"/>
              <w:left w:val="single" w:sz="4" w:space="0" w:color="auto"/>
              <w:bottom w:val="single" w:sz="4" w:space="0" w:color="auto"/>
              <w:right w:val="single" w:sz="4" w:space="0" w:color="auto"/>
            </w:tcBorders>
            <w:vAlign w:val="center"/>
          </w:tcPr>
          <w:p w14:paraId="1B8E99B5" w14:textId="77777777" w:rsidR="00E05CE3" w:rsidRPr="00672CC9" w:rsidRDefault="00E05CE3" w:rsidP="00E05CE3">
            <w:pPr>
              <w:jc w:val="center"/>
              <w:rPr>
                <w:szCs w:val="21"/>
              </w:rPr>
            </w:pPr>
          </w:p>
        </w:tc>
        <w:tc>
          <w:tcPr>
            <w:tcW w:w="708" w:type="dxa"/>
            <w:tcBorders>
              <w:top w:val="single" w:sz="4" w:space="0" w:color="auto"/>
              <w:left w:val="single" w:sz="4" w:space="0" w:color="auto"/>
              <w:bottom w:val="single" w:sz="4" w:space="0" w:color="auto"/>
              <w:right w:val="single" w:sz="4" w:space="0" w:color="auto"/>
            </w:tcBorders>
            <w:vAlign w:val="center"/>
          </w:tcPr>
          <w:p w14:paraId="48AB7B7C" w14:textId="77777777" w:rsidR="00E05CE3" w:rsidRPr="00672CC9" w:rsidRDefault="00E05CE3" w:rsidP="00E05CE3">
            <w:pPr>
              <w:jc w:val="center"/>
              <w:rPr>
                <w:szCs w:val="21"/>
              </w:rPr>
            </w:pPr>
            <w:r w:rsidRPr="00672CC9">
              <w:rPr>
                <w:rFonts w:hint="eastAsia"/>
                <w:szCs w:val="21"/>
              </w:rPr>
              <w:t>姓名</w:t>
            </w:r>
          </w:p>
        </w:tc>
        <w:tc>
          <w:tcPr>
            <w:tcW w:w="739" w:type="dxa"/>
            <w:gridSpan w:val="2"/>
            <w:tcBorders>
              <w:top w:val="single" w:sz="4" w:space="0" w:color="auto"/>
              <w:left w:val="single" w:sz="4" w:space="0" w:color="auto"/>
              <w:bottom w:val="single" w:sz="4" w:space="0" w:color="auto"/>
              <w:right w:val="single" w:sz="4" w:space="0" w:color="auto"/>
            </w:tcBorders>
            <w:vAlign w:val="center"/>
          </w:tcPr>
          <w:p w14:paraId="75AD2FDE" w14:textId="77777777" w:rsidR="00E05CE3" w:rsidRPr="00672CC9" w:rsidRDefault="00E05CE3" w:rsidP="00E05CE3">
            <w:pPr>
              <w:jc w:val="center"/>
              <w:rPr>
                <w:szCs w:val="21"/>
              </w:rPr>
            </w:pPr>
            <w:r w:rsidRPr="00672CC9">
              <w:rPr>
                <w:rFonts w:hint="eastAsia"/>
                <w:szCs w:val="21"/>
              </w:rPr>
              <w:t>年级</w:t>
            </w:r>
          </w:p>
        </w:tc>
        <w:tc>
          <w:tcPr>
            <w:tcW w:w="1070" w:type="dxa"/>
            <w:gridSpan w:val="2"/>
            <w:tcBorders>
              <w:top w:val="single" w:sz="4" w:space="0" w:color="auto"/>
              <w:left w:val="single" w:sz="4" w:space="0" w:color="auto"/>
              <w:bottom w:val="single" w:sz="4" w:space="0" w:color="auto"/>
              <w:right w:val="single" w:sz="4" w:space="0" w:color="auto"/>
            </w:tcBorders>
            <w:vAlign w:val="center"/>
          </w:tcPr>
          <w:p w14:paraId="1012401A" w14:textId="77777777" w:rsidR="00E05CE3" w:rsidRPr="00672CC9" w:rsidRDefault="00E05CE3" w:rsidP="00E05CE3">
            <w:pPr>
              <w:jc w:val="center"/>
              <w:rPr>
                <w:szCs w:val="21"/>
              </w:rPr>
            </w:pPr>
            <w:r w:rsidRPr="00672CC9">
              <w:rPr>
                <w:rFonts w:hint="eastAsia"/>
                <w:szCs w:val="21"/>
              </w:rPr>
              <w:t>学校</w:t>
            </w:r>
          </w:p>
        </w:tc>
        <w:tc>
          <w:tcPr>
            <w:tcW w:w="1416" w:type="dxa"/>
            <w:gridSpan w:val="2"/>
            <w:tcBorders>
              <w:top w:val="single" w:sz="4" w:space="0" w:color="auto"/>
              <w:left w:val="single" w:sz="4" w:space="0" w:color="auto"/>
              <w:bottom w:val="single" w:sz="4" w:space="0" w:color="auto"/>
              <w:right w:val="single" w:sz="4" w:space="0" w:color="auto"/>
            </w:tcBorders>
            <w:vAlign w:val="center"/>
          </w:tcPr>
          <w:p w14:paraId="2731E104" w14:textId="77777777" w:rsidR="00E05CE3" w:rsidRPr="00672CC9" w:rsidRDefault="00E05CE3" w:rsidP="00E05CE3">
            <w:pPr>
              <w:jc w:val="center"/>
              <w:rPr>
                <w:szCs w:val="21"/>
              </w:rPr>
            </w:pPr>
            <w:r w:rsidRPr="00672CC9">
              <w:rPr>
                <w:rFonts w:hint="eastAsia"/>
                <w:szCs w:val="21"/>
              </w:rPr>
              <w:t>所在院系</w:t>
            </w:r>
          </w:p>
          <w:p w14:paraId="3F921970" w14:textId="77777777" w:rsidR="00E05CE3" w:rsidRPr="00672CC9" w:rsidRDefault="00E05CE3" w:rsidP="00E05CE3">
            <w:pPr>
              <w:jc w:val="center"/>
              <w:rPr>
                <w:szCs w:val="21"/>
              </w:rPr>
            </w:pPr>
            <w:r w:rsidRPr="00672CC9">
              <w:rPr>
                <w:szCs w:val="21"/>
              </w:rPr>
              <w:t>/</w:t>
            </w:r>
            <w:r w:rsidRPr="00672CC9">
              <w:rPr>
                <w:rFonts w:hint="eastAsia"/>
                <w:szCs w:val="21"/>
              </w:rPr>
              <w:t>专业</w:t>
            </w:r>
          </w:p>
        </w:tc>
        <w:tc>
          <w:tcPr>
            <w:tcW w:w="1473" w:type="dxa"/>
            <w:gridSpan w:val="3"/>
            <w:tcBorders>
              <w:top w:val="single" w:sz="4" w:space="0" w:color="auto"/>
              <w:left w:val="single" w:sz="4" w:space="0" w:color="auto"/>
              <w:bottom w:val="single" w:sz="4" w:space="0" w:color="auto"/>
              <w:right w:val="single" w:sz="4" w:space="0" w:color="auto"/>
            </w:tcBorders>
            <w:vAlign w:val="center"/>
          </w:tcPr>
          <w:p w14:paraId="62E6C65C" w14:textId="77777777" w:rsidR="00E05CE3" w:rsidRPr="00672CC9" w:rsidRDefault="00E05CE3" w:rsidP="00E05CE3">
            <w:pPr>
              <w:jc w:val="center"/>
              <w:rPr>
                <w:szCs w:val="21"/>
              </w:rPr>
            </w:pPr>
            <w:r w:rsidRPr="00672CC9">
              <w:rPr>
                <w:rFonts w:hint="eastAsia"/>
                <w:szCs w:val="21"/>
              </w:rPr>
              <w:t>联系电话</w:t>
            </w:r>
          </w:p>
        </w:tc>
        <w:tc>
          <w:tcPr>
            <w:tcW w:w="1850" w:type="dxa"/>
            <w:tcBorders>
              <w:top w:val="single" w:sz="4" w:space="0" w:color="auto"/>
              <w:left w:val="single" w:sz="4" w:space="0" w:color="auto"/>
              <w:bottom w:val="single" w:sz="4" w:space="0" w:color="auto"/>
              <w:right w:val="single" w:sz="4" w:space="0" w:color="auto"/>
            </w:tcBorders>
            <w:vAlign w:val="center"/>
          </w:tcPr>
          <w:p w14:paraId="4A54AE1C" w14:textId="77777777" w:rsidR="00E05CE3" w:rsidRPr="00672CC9" w:rsidRDefault="00E05CE3" w:rsidP="00E05CE3">
            <w:pPr>
              <w:jc w:val="center"/>
              <w:rPr>
                <w:szCs w:val="21"/>
              </w:rPr>
            </w:pPr>
            <w:r w:rsidRPr="00672CC9">
              <w:rPr>
                <w:szCs w:val="21"/>
              </w:rPr>
              <w:t>E-mail</w:t>
            </w:r>
          </w:p>
        </w:tc>
      </w:tr>
      <w:tr w:rsidR="0070583B" w:rsidRPr="00D17953" w14:paraId="383653AF"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295B5163" w14:textId="77777777" w:rsidR="0070583B" w:rsidRPr="00D17953" w:rsidRDefault="0070583B" w:rsidP="0070583B">
            <w:pPr>
              <w:widowControl/>
              <w:jc w:val="left"/>
              <w:rPr>
                <w:sz w:val="24"/>
              </w:rPr>
            </w:pPr>
          </w:p>
        </w:tc>
        <w:tc>
          <w:tcPr>
            <w:tcW w:w="988" w:type="dxa"/>
            <w:tcBorders>
              <w:top w:val="single" w:sz="4" w:space="0" w:color="auto"/>
              <w:left w:val="single" w:sz="4" w:space="0" w:color="auto"/>
              <w:bottom w:val="single" w:sz="4" w:space="0" w:color="auto"/>
              <w:right w:val="single" w:sz="4" w:space="0" w:color="auto"/>
            </w:tcBorders>
            <w:vAlign w:val="center"/>
          </w:tcPr>
          <w:p w14:paraId="2F4E07FA" w14:textId="77777777" w:rsidR="0070583B" w:rsidRPr="00672CC9" w:rsidRDefault="0070583B" w:rsidP="0070583B">
            <w:pPr>
              <w:jc w:val="center"/>
              <w:rPr>
                <w:szCs w:val="21"/>
              </w:rPr>
            </w:pPr>
            <w:r w:rsidRPr="00672CC9">
              <w:rPr>
                <w:rFonts w:hint="eastAsia"/>
                <w:szCs w:val="21"/>
              </w:rPr>
              <w:t>主持人</w:t>
            </w:r>
          </w:p>
        </w:tc>
        <w:tc>
          <w:tcPr>
            <w:tcW w:w="708" w:type="dxa"/>
            <w:tcBorders>
              <w:top w:val="single" w:sz="4" w:space="0" w:color="auto"/>
              <w:left w:val="single" w:sz="4" w:space="0" w:color="auto"/>
              <w:bottom w:val="single" w:sz="4" w:space="0" w:color="auto"/>
              <w:right w:val="single" w:sz="4" w:space="0" w:color="auto"/>
            </w:tcBorders>
          </w:tcPr>
          <w:p w14:paraId="5F94C075" w14:textId="45504B4D" w:rsidR="0070583B" w:rsidRPr="00672CC9" w:rsidRDefault="0070583B" w:rsidP="0070583B">
            <w:pPr>
              <w:jc w:val="center"/>
              <w:rPr>
                <w:szCs w:val="21"/>
              </w:rPr>
            </w:pPr>
            <w:proofErr w:type="gramStart"/>
            <w:r w:rsidRPr="005C5B41">
              <w:rPr>
                <w:rFonts w:hint="eastAsia"/>
              </w:rPr>
              <w:t>王正帅</w:t>
            </w:r>
            <w:proofErr w:type="gramEnd"/>
          </w:p>
        </w:tc>
        <w:tc>
          <w:tcPr>
            <w:tcW w:w="739" w:type="dxa"/>
            <w:gridSpan w:val="2"/>
            <w:tcBorders>
              <w:top w:val="single" w:sz="4" w:space="0" w:color="auto"/>
              <w:left w:val="single" w:sz="4" w:space="0" w:color="auto"/>
              <w:bottom w:val="single" w:sz="4" w:space="0" w:color="auto"/>
              <w:right w:val="single" w:sz="4" w:space="0" w:color="auto"/>
            </w:tcBorders>
          </w:tcPr>
          <w:p w14:paraId="68A84302" w14:textId="3465B4F2" w:rsidR="0070583B" w:rsidRPr="00672CC9" w:rsidRDefault="0070583B" w:rsidP="0070583B">
            <w:pPr>
              <w:jc w:val="center"/>
              <w:rPr>
                <w:szCs w:val="21"/>
              </w:rPr>
            </w:pPr>
            <w:r w:rsidRPr="005C5B41">
              <w:rPr>
                <w:rFonts w:hint="eastAsia"/>
              </w:rPr>
              <w:t>2020</w:t>
            </w:r>
            <w:r w:rsidRPr="005C5B41">
              <w:rPr>
                <w:rFonts w:hint="eastAsia"/>
              </w:rPr>
              <w:t>级本科</w:t>
            </w:r>
          </w:p>
        </w:tc>
        <w:tc>
          <w:tcPr>
            <w:tcW w:w="1070" w:type="dxa"/>
            <w:gridSpan w:val="2"/>
            <w:tcBorders>
              <w:top w:val="single" w:sz="4" w:space="0" w:color="auto"/>
              <w:left w:val="single" w:sz="4" w:space="0" w:color="auto"/>
              <w:bottom w:val="single" w:sz="4" w:space="0" w:color="auto"/>
              <w:right w:val="single" w:sz="4" w:space="0" w:color="auto"/>
            </w:tcBorders>
          </w:tcPr>
          <w:p w14:paraId="1A1FA342" w14:textId="3CDB77F0" w:rsidR="0070583B" w:rsidRPr="00672CC9" w:rsidRDefault="0070583B" w:rsidP="0070583B">
            <w:pPr>
              <w:jc w:val="center"/>
              <w:rPr>
                <w:szCs w:val="21"/>
              </w:rPr>
            </w:pPr>
            <w:r w:rsidRPr="005C5B41">
              <w:rPr>
                <w:rFonts w:hint="eastAsia"/>
              </w:rPr>
              <w:t>西北工业大学</w:t>
            </w:r>
          </w:p>
        </w:tc>
        <w:tc>
          <w:tcPr>
            <w:tcW w:w="1416" w:type="dxa"/>
            <w:gridSpan w:val="2"/>
            <w:tcBorders>
              <w:top w:val="single" w:sz="4" w:space="0" w:color="auto"/>
              <w:left w:val="single" w:sz="4" w:space="0" w:color="auto"/>
              <w:bottom w:val="single" w:sz="4" w:space="0" w:color="auto"/>
              <w:right w:val="single" w:sz="4" w:space="0" w:color="auto"/>
            </w:tcBorders>
          </w:tcPr>
          <w:p w14:paraId="4AC6D44C" w14:textId="20259D15" w:rsidR="0070583B" w:rsidRPr="00672CC9" w:rsidRDefault="0070583B" w:rsidP="0070583B">
            <w:pPr>
              <w:jc w:val="center"/>
              <w:rPr>
                <w:szCs w:val="21"/>
              </w:rPr>
            </w:pPr>
            <w:r w:rsidRPr="005C5B41">
              <w:rPr>
                <w:rFonts w:hint="eastAsia"/>
              </w:rPr>
              <w:t>机电学院</w:t>
            </w:r>
            <w:r w:rsidR="004A34CF" w:rsidRPr="004A34CF">
              <w:rPr>
                <w:rFonts w:hint="eastAsia"/>
              </w:rPr>
              <w:t>/</w:t>
            </w:r>
            <w:r w:rsidR="004A34CF" w:rsidRPr="004A34CF">
              <w:rPr>
                <w:rFonts w:hint="eastAsia"/>
              </w:rPr>
              <w:t>智能制造大类</w:t>
            </w:r>
          </w:p>
        </w:tc>
        <w:tc>
          <w:tcPr>
            <w:tcW w:w="1473" w:type="dxa"/>
            <w:gridSpan w:val="3"/>
            <w:tcBorders>
              <w:top w:val="single" w:sz="4" w:space="0" w:color="auto"/>
              <w:left w:val="single" w:sz="4" w:space="0" w:color="auto"/>
              <w:bottom w:val="single" w:sz="4" w:space="0" w:color="auto"/>
              <w:right w:val="single" w:sz="4" w:space="0" w:color="auto"/>
            </w:tcBorders>
          </w:tcPr>
          <w:p w14:paraId="48CB3FBA" w14:textId="58289F10" w:rsidR="0070583B" w:rsidRPr="00672CC9" w:rsidRDefault="004A34CF" w:rsidP="0070583B">
            <w:pPr>
              <w:jc w:val="center"/>
              <w:rPr>
                <w:szCs w:val="21"/>
              </w:rPr>
            </w:pPr>
            <w:r w:rsidRPr="004A34CF">
              <w:rPr>
                <w:szCs w:val="21"/>
              </w:rPr>
              <w:t>15153740058</w:t>
            </w:r>
          </w:p>
        </w:tc>
        <w:tc>
          <w:tcPr>
            <w:tcW w:w="1850" w:type="dxa"/>
            <w:tcBorders>
              <w:top w:val="single" w:sz="4" w:space="0" w:color="auto"/>
              <w:left w:val="single" w:sz="4" w:space="0" w:color="auto"/>
              <w:bottom w:val="single" w:sz="4" w:space="0" w:color="auto"/>
              <w:right w:val="single" w:sz="4" w:space="0" w:color="auto"/>
            </w:tcBorders>
          </w:tcPr>
          <w:p w14:paraId="38588D6D" w14:textId="7C16E04F" w:rsidR="0070583B" w:rsidRPr="00672CC9" w:rsidRDefault="004A34CF" w:rsidP="0070583B">
            <w:pPr>
              <w:jc w:val="center"/>
              <w:rPr>
                <w:szCs w:val="21"/>
              </w:rPr>
            </w:pPr>
            <w:r w:rsidRPr="004A34CF">
              <w:rPr>
                <w:szCs w:val="21"/>
              </w:rPr>
              <w:t>1776330851@qq.com</w:t>
            </w:r>
          </w:p>
        </w:tc>
      </w:tr>
      <w:tr w:rsidR="00E05CE3" w:rsidRPr="00D17953" w14:paraId="6984D303"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1735262F" w14:textId="77777777" w:rsidR="00E05CE3" w:rsidRPr="00D17953" w:rsidRDefault="00E05CE3" w:rsidP="00E05CE3">
            <w:pPr>
              <w:widowControl/>
              <w:jc w:val="left"/>
              <w:rPr>
                <w:sz w:val="24"/>
              </w:rPr>
            </w:pPr>
          </w:p>
        </w:tc>
        <w:tc>
          <w:tcPr>
            <w:tcW w:w="988" w:type="dxa"/>
            <w:vMerge w:val="restart"/>
            <w:tcBorders>
              <w:top w:val="single" w:sz="4" w:space="0" w:color="auto"/>
              <w:left w:val="single" w:sz="4" w:space="0" w:color="auto"/>
              <w:bottom w:val="single" w:sz="4" w:space="0" w:color="auto"/>
              <w:right w:val="single" w:sz="4" w:space="0" w:color="auto"/>
            </w:tcBorders>
            <w:vAlign w:val="center"/>
          </w:tcPr>
          <w:p w14:paraId="6D06A918" w14:textId="77777777" w:rsidR="00E05CE3" w:rsidRPr="00672CC9" w:rsidRDefault="00E05CE3" w:rsidP="00E05CE3">
            <w:pPr>
              <w:jc w:val="center"/>
              <w:rPr>
                <w:szCs w:val="21"/>
              </w:rPr>
            </w:pPr>
            <w:r w:rsidRPr="00672CC9">
              <w:rPr>
                <w:rFonts w:hint="eastAsia"/>
                <w:szCs w:val="21"/>
              </w:rPr>
              <w:t>成</w:t>
            </w:r>
            <w:r w:rsidRPr="00672CC9">
              <w:rPr>
                <w:szCs w:val="21"/>
              </w:rPr>
              <w:t xml:space="preserve">  </w:t>
            </w:r>
            <w:r w:rsidRPr="00672CC9">
              <w:rPr>
                <w:rFonts w:hint="eastAsia"/>
                <w:szCs w:val="21"/>
              </w:rPr>
              <w:t>员</w:t>
            </w:r>
          </w:p>
        </w:tc>
        <w:tc>
          <w:tcPr>
            <w:tcW w:w="708" w:type="dxa"/>
            <w:tcBorders>
              <w:top w:val="single" w:sz="4" w:space="0" w:color="auto"/>
              <w:left w:val="single" w:sz="4" w:space="0" w:color="auto"/>
              <w:bottom w:val="single" w:sz="4" w:space="0" w:color="auto"/>
              <w:right w:val="single" w:sz="4" w:space="0" w:color="auto"/>
            </w:tcBorders>
          </w:tcPr>
          <w:p w14:paraId="3391FD9F" w14:textId="42ED0128" w:rsidR="00E05CE3" w:rsidRPr="00672CC9" w:rsidRDefault="007B2AC3" w:rsidP="00E05CE3">
            <w:pPr>
              <w:jc w:val="center"/>
              <w:rPr>
                <w:szCs w:val="21"/>
              </w:rPr>
            </w:pPr>
            <w:r w:rsidRPr="007B2AC3">
              <w:rPr>
                <w:rFonts w:hint="eastAsia"/>
                <w:szCs w:val="21"/>
              </w:rPr>
              <w:t>郝彦琦</w:t>
            </w:r>
          </w:p>
        </w:tc>
        <w:tc>
          <w:tcPr>
            <w:tcW w:w="739" w:type="dxa"/>
            <w:gridSpan w:val="2"/>
            <w:tcBorders>
              <w:top w:val="single" w:sz="4" w:space="0" w:color="auto"/>
              <w:left w:val="single" w:sz="4" w:space="0" w:color="auto"/>
              <w:bottom w:val="single" w:sz="4" w:space="0" w:color="auto"/>
              <w:right w:val="single" w:sz="4" w:space="0" w:color="auto"/>
            </w:tcBorders>
          </w:tcPr>
          <w:p w14:paraId="02BB9901" w14:textId="0188B2AE" w:rsidR="00E05CE3" w:rsidRPr="00672CC9" w:rsidRDefault="004A34CF" w:rsidP="00E05CE3">
            <w:pPr>
              <w:jc w:val="center"/>
              <w:rPr>
                <w:szCs w:val="21"/>
              </w:rPr>
            </w:pPr>
            <w:r>
              <w:rPr>
                <w:rFonts w:hint="eastAsia"/>
                <w:szCs w:val="21"/>
              </w:rPr>
              <w:t>2</w:t>
            </w:r>
            <w:r>
              <w:rPr>
                <w:szCs w:val="21"/>
              </w:rPr>
              <w:t>01</w:t>
            </w:r>
            <w:r w:rsidR="007B2AC3">
              <w:rPr>
                <w:szCs w:val="21"/>
              </w:rPr>
              <w:t>8</w:t>
            </w:r>
            <w:r>
              <w:rPr>
                <w:rFonts w:hint="eastAsia"/>
                <w:szCs w:val="21"/>
              </w:rPr>
              <w:t>级本科</w:t>
            </w:r>
          </w:p>
        </w:tc>
        <w:tc>
          <w:tcPr>
            <w:tcW w:w="1070" w:type="dxa"/>
            <w:gridSpan w:val="2"/>
            <w:tcBorders>
              <w:top w:val="single" w:sz="4" w:space="0" w:color="auto"/>
              <w:left w:val="single" w:sz="4" w:space="0" w:color="auto"/>
              <w:bottom w:val="single" w:sz="4" w:space="0" w:color="auto"/>
              <w:right w:val="single" w:sz="4" w:space="0" w:color="auto"/>
            </w:tcBorders>
          </w:tcPr>
          <w:p w14:paraId="71E95F7A" w14:textId="58DD9DDD" w:rsidR="00E05CE3" w:rsidRPr="00672CC9" w:rsidRDefault="004A34CF" w:rsidP="00E05CE3">
            <w:pPr>
              <w:jc w:val="center"/>
              <w:rPr>
                <w:szCs w:val="21"/>
              </w:rPr>
            </w:pPr>
            <w:r>
              <w:rPr>
                <w:rFonts w:hint="eastAsia"/>
                <w:szCs w:val="21"/>
              </w:rPr>
              <w:t>西北工业大学</w:t>
            </w:r>
          </w:p>
        </w:tc>
        <w:tc>
          <w:tcPr>
            <w:tcW w:w="1416" w:type="dxa"/>
            <w:gridSpan w:val="2"/>
            <w:tcBorders>
              <w:top w:val="single" w:sz="4" w:space="0" w:color="auto"/>
              <w:left w:val="single" w:sz="4" w:space="0" w:color="auto"/>
              <w:bottom w:val="single" w:sz="4" w:space="0" w:color="auto"/>
              <w:right w:val="single" w:sz="4" w:space="0" w:color="auto"/>
            </w:tcBorders>
          </w:tcPr>
          <w:p w14:paraId="2100BA4B" w14:textId="722F9F6F" w:rsidR="00E05CE3" w:rsidRPr="00672CC9" w:rsidRDefault="007B2AC3" w:rsidP="00E05CE3">
            <w:pPr>
              <w:jc w:val="center"/>
              <w:rPr>
                <w:szCs w:val="21"/>
              </w:rPr>
            </w:pPr>
            <w:r>
              <w:rPr>
                <w:rFonts w:hint="eastAsia"/>
                <w:szCs w:val="21"/>
              </w:rPr>
              <w:t>软件学院</w:t>
            </w:r>
            <w:r>
              <w:rPr>
                <w:rFonts w:hint="eastAsia"/>
                <w:szCs w:val="21"/>
              </w:rPr>
              <w:t>/</w:t>
            </w:r>
            <w:r>
              <w:rPr>
                <w:rFonts w:hint="eastAsia"/>
                <w:szCs w:val="21"/>
              </w:rPr>
              <w:t>软件工程</w:t>
            </w:r>
          </w:p>
        </w:tc>
        <w:tc>
          <w:tcPr>
            <w:tcW w:w="1473" w:type="dxa"/>
            <w:gridSpan w:val="3"/>
            <w:tcBorders>
              <w:top w:val="single" w:sz="4" w:space="0" w:color="auto"/>
              <w:left w:val="single" w:sz="4" w:space="0" w:color="auto"/>
              <w:bottom w:val="single" w:sz="4" w:space="0" w:color="auto"/>
              <w:right w:val="single" w:sz="4" w:space="0" w:color="auto"/>
            </w:tcBorders>
          </w:tcPr>
          <w:p w14:paraId="33F79A1A" w14:textId="523BDC89" w:rsidR="00E05CE3" w:rsidRPr="007B2AC3" w:rsidRDefault="007B2AC3" w:rsidP="007B2AC3">
            <w:pPr>
              <w:widowControl/>
              <w:jc w:val="center"/>
              <w:rPr>
                <w:kern w:val="0"/>
                <w:sz w:val="24"/>
              </w:rPr>
            </w:pPr>
            <w:r>
              <w:rPr>
                <w:rFonts w:hint="eastAsia"/>
              </w:rPr>
              <w:t>15028314657</w:t>
            </w:r>
          </w:p>
        </w:tc>
        <w:tc>
          <w:tcPr>
            <w:tcW w:w="1850" w:type="dxa"/>
            <w:tcBorders>
              <w:top w:val="single" w:sz="4" w:space="0" w:color="auto"/>
              <w:left w:val="single" w:sz="4" w:space="0" w:color="auto"/>
              <w:bottom w:val="single" w:sz="4" w:space="0" w:color="auto"/>
              <w:right w:val="single" w:sz="4" w:space="0" w:color="auto"/>
            </w:tcBorders>
          </w:tcPr>
          <w:p w14:paraId="3CDF9C88" w14:textId="6DEB7C22" w:rsidR="00E05CE3" w:rsidRPr="00672CC9" w:rsidRDefault="007B2AC3" w:rsidP="00E05CE3">
            <w:pPr>
              <w:jc w:val="center"/>
              <w:rPr>
                <w:szCs w:val="21"/>
              </w:rPr>
            </w:pPr>
            <w:r w:rsidRPr="007B2AC3">
              <w:rPr>
                <w:szCs w:val="21"/>
              </w:rPr>
              <w:t>1621212315@qq.com</w:t>
            </w:r>
          </w:p>
        </w:tc>
      </w:tr>
      <w:tr w:rsidR="00E05CE3" w:rsidRPr="00D17953" w14:paraId="1FBD47D7"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27A0107A" w14:textId="77777777" w:rsidR="00E05CE3" w:rsidRPr="00D17953" w:rsidRDefault="00E05CE3" w:rsidP="00E05CE3">
            <w:pPr>
              <w:widowControl/>
              <w:jc w:val="left"/>
              <w:rPr>
                <w:sz w:val="24"/>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42A4F1DC" w14:textId="77777777" w:rsidR="00E05CE3" w:rsidRPr="00672CC9" w:rsidRDefault="00E05CE3" w:rsidP="00E05CE3">
            <w:pPr>
              <w:widowControl/>
              <w:jc w:val="left"/>
              <w:rPr>
                <w:szCs w:val="21"/>
              </w:rPr>
            </w:pPr>
          </w:p>
        </w:tc>
        <w:tc>
          <w:tcPr>
            <w:tcW w:w="708" w:type="dxa"/>
            <w:tcBorders>
              <w:top w:val="single" w:sz="4" w:space="0" w:color="auto"/>
              <w:left w:val="single" w:sz="4" w:space="0" w:color="auto"/>
              <w:bottom w:val="single" w:sz="4" w:space="0" w:color="auto"/>
              <w:right w:val="single" w:sz="4" w:space="0" w:color="auto"/>
            </w:tcBorders>
          </w:tcPr>
          <w:p w14:paraId="4CDF6115" w14:textId="26C29A9F" w:rsidR="00E05CE3" w:rsidRPr="00672CC9" w:rsidRDefault="004A34CF" w:rsidP="00E05CE3">
            <w:pPr>
              <w:jc w:val="center"/>
              <w:rPr>
                <w:szCs w:val="21"/>
              </w:rPr>
            </w:pPr>
            <w:r>
              <w:rPr>
                <w:rFonts w:hint="eastAsia"/>
                <w:szCs w:val="21"/>
              </w:rPr>
              <w:t>陆畅</w:t>
            </w:r>
          </w:p>
        </w:tc>
        <w:tc>
          <w:tcPr>
            <w:tcW w:w="739" w:type="dxa"/>
            <w:gridSpan w:val="2"/>
            <w:tcBorders>
              <w:top w:val="single" w:sz="4" w:space="0" w:color="auto"/>
              <w:left w:val="single" w:sz="4" w:space="0" w:color="auto"/>
              <w:bottom w:val="single" w:sz="4" w:space="0" w:color="auto"/>
              <w:right w:val="single" w:sz="4" w:space="0" w:color="auto"/>
            </w:tcBorders>
          </w:tcPr>
          <w:p w14:paraId="309C4C81" w14:textId="146A20B1" w:rsidR="00E05CE3" w:rsidRPr="00672CC9" w:rsidRDefault="004A34CF" w:rsidP="00E05CE3">
            <w:pPr>
              <w:jc w:val="center"/>
              <w:rPr>
                <w:szCs w:val="21"/>
              </w:rPr>
            </w:pPr>
            <w:r>
              <w:rPr>
                <w:rFonts w:hint="eastAsia"/>
                <w:szCs w:val="21"/>
              </w:rPr>
              <w:t>2</w:t>
            </w:r>
            <w:r>
              <w:rPr>
                <w:szCs w:val="21"/>
              </w:rPr>
              <w:t>019</w:t>
            </w:r>
            <w:r>
              <w:rPr>
                <w:rFonts w:hint="eastAsia"/>
                <w:szCs w:val="21"/>
              </w:rPr>
              <w:t>级本科</w:t>
            </w:r>
          </w:p>
        </w:tc>
        <w:tc>
          <w:tcPr>
            <w:tcW w:w="1070" w:type="dxa"/>
            <w:gridSpan w:val="2"/>
            <w:tcBorders>
              <w:top w:val="single" w:sz="4" w:space="0" w:color="auto"/>
              <w:left w:val="single" w:sz="4" w:space="0" w:color="auto"/>
              <w:bottom w:val="single" w:sz="4" w:space="0" w:color="auto"/>
              <w:right w:val="single" w:sz="4" w:space="0" w:color="auto"/>
            </w:tcBorders>
          </w:tcPr>
          <w:p w14:paraId="772FBD96" w14:textId="4674DCC6" w:rsidR="00E05CE3" w:rsidRPr="00672CC9" w:rsidRDefault="004A34CF" w:rsidP="00E05CE3">
            <w:pPr>
              <w:jc w:val="center"/>
              <w:rPr>
                <w:szCs w:val="21"/>
              </w:rPr>
            </w:pPr>
            <w:r>
              <w:rPr>
                <w:rFonts w:hint="eastAsia"/>
                <w:szCs w:val="21"/>
              </w:rPr>
              <w:t>西北工业大学</w:t>
            </w:r>
          </w:p>
        </w:tc>
        <w:tc>
          <w:tcPr>
            <w:tcW w:w="1416" w:type="dxa"/>
            <w:gridSpan w:val="2"/>
            <w:tcBorders>
              <w:top w:val="single" w:sz="4" w:space="0" w:color="auto"/>
              <w:left w:val="single" w:sz="4" w:space="0" w:color="auto"/>
              <w:bottom w:val="single" w:sz="4" w:space="0" w:color="auto"/>
              <w:right w:val="single" w:sz="4" w:space="0" w:color="auto"/>
            </w:tcBorders>
          </w:tcPr>
          <w:p w14:paraId="7D8923B1" w14:textId="71CF0301" w:rsidR="00E05CE3" w:rsidRPr="00672CC9" w:rsidRDefault="004A34CF" w:rsidP="00E05CE3">
            <w:pPr>
              <w:jc w:val="center"/>
              <w:rPr>
                <w:szCs w:val="21"/>
              </w:rPr>
            </w:pPr>
            <w:r>
              <w:rPr>
                <w:rFonts w:hint="eastAsia"/>
                <w:szCs w:val="21"/>
              </w:rPr>
              <w:t>计算机学院</w:t>
            </w:r>
            <w:r>
              <w:rPr>
                <w:rFonts w:hint="eastAsia"/>
                <w:szCs w:val="21"/>
              </w:rPr>
              <w:t>/</w:t>
            </w:r>
            <w:r>
              <w:rPr>
                <w:rFonts w:hint="eastAsia"/>
                <w:szCs w:val="21"/>
              </w:rPr>
              <w:t>计算机科学与技术</w:t>
            </w:r>
          </w:p>
        </w:tc>
        <w:tc>
          <w:tcPr>
            <w:tcW w:w="1473" w:type="dxa"/>
            <w:gridSpan w:val="3"/>
            <w:tcBorders>
              <w:top w:val="single" w:sz="4" w:space="0" w:color="auto"/>
              <w:left w:val="single" w:sz="4" w:space="0" w:color="auto"/>
              <w:bottom w:val="single" w:sz="4" w:space="0" w:color="auto"/>
              <w:right w:val="single" w:sz="4" w:space="0" w:color="auto"/>
            </w:tcBorders>
          </w:tcPr>
          <w:p w14:paraId="112B356A" w14:textId="6173C084" w:rsidR="00E05CE3" w:rsidRPr="00672CC9" w:rsidRDefault="004A34CF" w:rsidP="00E05CE3">
            <w:pPr>
              <w:jc w:val="center"/>
              <w:rPr>
                <w:szCs w:val="21"/>
              </w:rPr>
            </w:pPr>
            <w:r w:rsidRPr="004A34CF">
              <w:rPr>
                <w:szCs w:val="21"/>
              </w:rPr>
              <w:t>13689518651</w:t>
            </w:r>
          </w:p>
        </w:tc>
        <w:tc>
          <w:tcPr>
            <w:tcW w:w="1850" w:type="dxa"/>
            <w:tcBorders>
              <w:top w:val="single" w:sz="4" w:space="0" w:color="auto"/>
              <w:left w:val="single" w:sz="4" w:space="0" w:color="auto"/>
              <w:bottom w:val="single" w:sz="4" w:space="0" w:color="auto"/>
              <w:right w:val="single" w:sz="4" w:space="0" w:color="auto"/>
            </w:tcBorders>
          </w:tcPr>
          <w:p w14:paraId="41ACDD94" w14:textId="5920FC16" w:rsidR="00E05CE3" w:rsidRPr="00672CC9" w:rsidRDefault="004A34CF" w:rsidP="00E05CE3">
            <w:pPr>
              <w:jc w:val="center"/>
              <w:rPr>
                <w:szCs w:val="21"/>
              </w:rPr>
            </w:pPr>
            <w:r w:rsidRPr="004A34CF">
              <w:rPr>
                <w:szCs w:val="21"/>
              </w:rPr>
              <w:t>chinaluchang@live.com</w:t>
            </w:r>
          </w:p>
        </w:tc>
      </w:tr>
      <w:tr w:rsidR="00E05CE3" w:rsidRPr="00D17953" w14:paraId="1FDF44BD"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3B79CB1D" w14:textId="77777777" w:rsidR="00E05CE3" w:rsidRPr="00D17953" w:rsidRDefault="00E05CE3" w:rsidP="00E05CE3">
            <w:pPr>
              <w:widowControl/>
              <w:jc w:val="left"/>
              <w:rPr>
                <w:sz w:val="24"/>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4A71E05D" w14:textId="77777777" w:rsidR="00E05CE3" w:rsidRPr="00672CC9" w:rsidRDefault="00E05CE3" w:rsidP="00E05CE3">
            <w:pPr>
              <w:widowControl/>
              <w:jc w:val="left"/>
              <w:rPr>
                <w:szCs w:val="21"/>
              </w:rPr>
            </w:pPr>
          </w:p>
        </w:tc>
        <w:tc>
          <w:tcPr>
            <w:tcW w:w="708" w:type="dxa"/>
            <w:tcBorders>
              <w:top w:val="single" w:sz="4" w:space="0" w:color="auto"/>
              <w:left w:val="single" w:sz="4" w:space="0" w:color="auto"/>
              <w:bottom w:val="single" w:sz="4" w:space="0" w:color="auto"/>
              <w:right w:val="single" w:sz="4" w:space="0" w:color="auto"/>
            </w:tcBorders>
          </w:tcPr>
          <w:p w14:paraId="0DB93EE8" w14:textId="270F124C" w:rsidR="00E05CE3" w:rsidRPr="00672CC9" w:rsidRDefault="003621E3" w:rsidP="00E05CE3">
            <w:pPr>
              <w:jc w:val="center"/>
              <w:rPr>
                <w:szCs w:val="21"/>
              </w:rPr>
            </w:pPr>
            <w:r>
              <w:t>张镇韬</w:t>
            </w:r>
          </w:p>
        </w:tc>
        <w:tc>
          <w:tcPr>
            <w:tcW w:w="739" w:type="dxa"/>
            <w:gridSpan w:val="2"/>
            <w:tcBorders>
              <w:top w:val="single" w:sz="4" w:space="0" w:color="auto"/>
              <w:left w:val="single" w:sz="4" w:space="0" w:color="auto"/>
              <w:bottom w:val="single" w:sz="4" w:space="0" w:color="auto"/>
              <w:right w:val="single" w:sz="4" w:space="0" w:color="auto"/>
            </w:tcBorders>
          </w:tcPr>
          <w:p w14:paraId="16AF0C12" w14:textId="3780D06B" w:rsidR="00E05CE3" w:rsidRPr="00672CC9" w:rsidRDefault="003621E3" w:rsidP="00E05CE3">
            <w:pPr>
              <w:jc w:val="center"/>
              <w:rPr>
                <w:szCs w:val="21"/>
              </w:rPr>
            </w:pPr>
            <w:r>
              <w:rPr>
                <w:rFonts w:hint="eastAsia"/>
                <w:szCs w:val="21"/>
              </w:rPr>
              <w:t>2</w:t>
            </w:r>
            <w:r>
              <w:rPr>
                <w:szCs w:val="21"/>
              </w:rPr>
              <w:t>020</w:t>
            </w:r>
            <w:r>
              <w:rPr>
                <w:rFonts w:hint="eastAsia"/>
                <w:szCs w:val="21"/>
              </w:rPr>
              <w:t>级本科生</w:t>
            </w:r>
          </w:p>
        </w:tc>
        <w:tc>
          <w:tcPr>
            <w:tcW w:w="1070" w:type="dxa"/>
            <w:gridSpan w:val="2"/>
            <w:tcBorders>
              <w:top w:val="single" w:sz="4" w:space="0" w:color="auto"/>
              <w:left w:val="single" w:sz="4" w:space="0" w:color="auto"/>
              <w:bottom w:val="single" w:sz="4" w:space="0" w:color="auto"/>
              <w:right w:val="single" w:sz="4" w:space="0" w:color="auto"/>
            </w:tcBorders>
          </w:tcPr>
          <w:p w14:paraId="546ED472" w14:textId="63C87375" w:rsidR="00E05CE3" w:rsidRPr="00672CC9" w:rsidRDefault="003621E3" w:rsidP="00E05CE3">
            <w:pPr>
              <w:jc w:val="center"/>
              <w:rPr>
                <w:szCs w:val="21"/>
              </w:rPr>
            </w:pPr>
            <w:r>
              <w:rPr>
                <w:rFonts w:hint="eastAsia"/>
                <w:szCs w:val="21"/>
              </w:rPr>
              <w:t>西北工业大学</w:t>
            </w:r>
          </w:p>
        </w:tc>
        <w:tc>
          <w:tcPr>
            <w:tcW w:w="1416" w:type="dxa"/>
            <w:gridSpan w:val="2"/>
            <w:tcBorders>
              <w:top w:val="single" w:sz="4" w:space="0" w:color="auto"/>
              <w:left w:val="single" w:sz="4" w:space="0" w:color="auto"/>
              <w:bottom w:val="single" w:sz="4" w:space="0" w:color="auto"/>
              <w:right w:val="single" w:sz="4" w:space="0" w:color="auto"/>
            </w:tcBorders>
          </w:tcPr>
          <w:p w14:paraId="3AD90550" w14:textId="1CBA81B9" w:rsidR="00E05CE3" w:rsidRPr="00672CC9" w:rsidRDefault="003621E3" w:rsidP="00E05CE3">
            <w:pPr>
              <w:jc w:val="center"/>
              <w:rPr>
                <w:szCs w:val="21"/>
              </w:rPr>
            </w:pPr>
            <w:r w:rsidRPr="003621E3">
              <w:rPr>
                <w:rFonts w:hint="eastAsia"/>
                <w:szCs w:val="21"/>
              </w:rPr>
              <w:t>自动化学院</w:t>
            </w:r>
            <w:r>
              <w:rPr>
                <w:rFonts w:hint="eastAsia"/>
                <w:szCs w:val="21"/>
              </w:rPr>
              <w:t>/</w:t>
            </w:r>
            <w:r>
              <w:rPr>
                <w:rFonts w:hint="eastAsia"/>
                <w:szCs w:val="21"/>
              </w:rPr>
              <w:t>信息大类</w:t>
            </w:r>
          </w:p>
        </w:tc>
        <w:tc>
          <w:tcPr>
            <w:tcW w:w="1473" w:type="dxa"/>
            <w:gridSpan w:val="3"/>
            <w:tcBorders>
              <w:top w:val="single" w:sz="4" w:space="0" w:color="auto"/>
              <w:left w:val="single" w:sz="4" w:space="0" w:color="auto"/>
              <w:bottom w:val="single" w:sz="4" w:space="0" w:color="auto"/>
              <w:right w:val="single" w:sz="4" w:space="0" w:color="auto"/>
            </w:tcBorders>
          </w:tcPr>
          <w:p w14:paraId="32AD971E" w14:textId="4C7C51B2" w:rsidR="00E05CE3" w:rsidRPr="00672CC9" w:rsidRDefault="003621E3" w:rsidP="00E05CE3">
            <w:pPr>
              <w:jc w:val="center"/>
              <w:rPr>
                <w:szCs w:val="21"/>
              </w:rPr>
            </w:pPr>
            <w:r w:rsidRPr="003621E3">
              <w:rPr>
                <w:szCs w:val="21"/>
              </w:rPr>
              <w:t>18634605338</w:t>
            </w:r>
          </w:p>
        </w:tc>
        <w:tc>
          <w:tcPr>
            <w:tcW w:w="1850" w:type="dxa"/>
            <w:tcBorders>
              <w:top w:val="single" w:sz="4" w:space="0" w:color="auto"/>
              <w:left w:val="single" w:sz="4" w:space="0" w:color="auto"/>
              <w:bottom w:val="single" w:sz="4" w:space="0" w:color="auto"/>
              <w:right w:val="single" w:sz="4" w:space="0" w:color="auto"/>
            </w:tcBorders>
          </w:tcPr>
          <w:p w14:paraId="488B378F" w14:textId="58064DDA" w:rsidR="00E05CE3" w:rsidRPr="00672CC9" w:rsidRDefault="003621E3" w:rsidP="00E05CE3">
            <w:pPr>
              <w:jc w:val="center"/>
              <w:rPr>
                <w:szCs w:val="21"/>
              </w:rPr>
            </w:pPr>
            <w:r w:rsidRPr="003621E3">
              <w:rPr>
                <w:szCs w:val="21"/>
              </w:rPr>
              <w:t>928100783@qq.com</w:t>
            </w:r>
          </w:p>
        </w:tc>
      </w:tr>
      <w:tr w:rsidR="00E05CE3" w:rsidRPr="00D17953" w14:paraId="624AA5AB"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535CCDB1" w14:textId="77777777" w:rsidR="00E05CE3" w:rsidRPr="00D17953" w:rsidRDefault="00E05CE3" w:rsidP="00E05CE3">
            <w:pPr>
              <w:widowControl/>
              <w:jc w:val="left"/>
              <w:rPr>
                <w:sz w:val="24"/>
              </w:rPr>
            </w:pPr>
          </w:p>
        </w:tc>
        <w:tc>
          <w:tcPr>
            <w:tcW w:w="988" w:type="dxa"/>
            <w:vMerge/>
            <w:tcBorders>
              <w:top w:val="single" w:sz="4" w:space="0" w:color="auto"/>
              <w:left w:val="single" w:sz="4" w:space="0" w:color="auto"/>
              <w:bottom w:val="single" w:sz="4" w:space="0" w:color="auto"/>
              <w:right w:val="single" w:sz="4" w:space="0" w:color="auto"/>
            </w:tcBorders>
            <w:vAlign w:val="center"/>
          </w:tcPr>
          <w:p w14:paraId="2A4BE0A2" w14:textId="77777777" w:rsidR="00E05CE3" w:rsidRPr="00672CC9" w:rsidRDefault="00E05CE3" w:rsidP="00E05CE3">
            <w:pPr>
              <w:widowControl/>
              <w:jc w:val="left"/>
              <w:rPr>
                <w:szCs w:val="21"/>
              </w:rPr>
            </w:pPr>
          </w:p>
        </w:tc>
        <w:tc>
          <w:tcPr>
            <w:tcW w:w="708" w:type="dxa"/>
            <w:tcBorders>
              <w:top w:val="single" w:sz="4" w:space="0" w:color="auto"/>
              <w:left w:val="single" w:sz="4" w:space="0" w:color="auto"/>
              <w:bottom w:val="single" w:sz="4" w:space="0" w:color="auto"/>
              <w:right w:val="single" w:sz="4" w:space="0" w:color="auto"/>
            </w:tcBorders>
          </w:tcPr>
          <w:p w14:paraId="3BF57ED1" w14:textId="77777777" w:rsidR="00E05CE3" w:rsidRPr="00672CC9" w:rsidRDefault="00E05CE3" w:rsidP="00E05CE3">
            <w:pPr>
              <w:jc w:val="center"/>
              <w:rPr>
                <w:szCs w:val="21"/>
              </w:rPr>
            </w:pPr>
          </w:p>
        </w:tc>
        <w:tc>
          <w:tcPr>
            <w:tcW w:w="739" w:type="dxa"/>
            <w:gridSpan w:val="2"/>
            <w:tcBorders>
              <w:top w:val="single" w:sz="4" w:space="0" w:color="auto"/>
              <w:left w:val="single" w:sz="4" w:space="0" w:color="auto"/>
              <w:bottom w:val="single" w:sz="4" w:space="0" w:color="auto"/>
              <w:right w:val="single" w:sz="4" w:space="0" w:color="auto"/>
            </w:tcBorders>
          </w:tcPr>
          <w:p w14:paraId="540EFB34" w14:textId="77777777" w:rsidR="00E05CE3" w:rsidRPr="00672CC9" w:rsidRDefault="00E05CE3" w:rsidP="00E05CE3">
            <w:pPr>
              <w:jc w:val="center"/>
              <w:rPr>
                <w:szCs w:val="21"/>
              </w:rPr>
            </w:pPr>
          </w:p>
        </w:tc>
        <w:tc>
          <w:tcPr>
            <w:tcW w:w="1070" w:type="dxa"/>
            <w:gridSpan w:val="2"/>
            <w:tcBorders>
              <w:top w:val="single" w:sz="4" w:space="0" w:color="auto"/>
              <w:left w:val="single" w:sz="4" w:space="0" w:color="auto"/>
              <w:bottom w:val="single" w:sz="4" w:space="0" w:color="auto"/>
              <w:right w:val="single" w:sz="4" w:space="0" w:color="auto"/>
            </w:tcBorders>
          </w:tcPr>
          <w:p w14:paraId="5DC7ED94" w14:textId="77777777" w:rsidR="00E05CE3" w:rsidRPr="00672CC9" w:rsidRDefault="00E05CE3" w:rsidP="00E05CE3">
            <w:pPr>
              <w:jc w:val="center"/>
              <w:rPr>
                <w:szCs w:val="21"/>
              </w:rPr>
            </w:pPr>
          </w:p>
        </w:tc>
        <w:tc>
          <w:tcPr>
            <w:tcW w:w="1416" w:type="dxa"/>
            <w:gridSpan w:val="2"/>
            <w:tcBorders>
              <w:top w:val="single" w:sz="4" w:space="0" w:color="auto"/>
              <w:left w:val="single" w:sz="4" w:space="0" w:color="auto"/>
              <w:bottom w:val="single" w:sz="4" w:space="0" w:color="auto"/>
              <w:right w:val="single" w:sz="4" w:space="0" w:color="auto"/>
            </w:tcBorders>
          </w:tcPr>
          <w:p w14:paraId="59F231FD" w14:textId="77777777" w:rsidR="00E05CE3" w:rsidRPr="00672CC9" w:rsidRDefault="00E05CE3" w:rsidP="00E05CE3">
            <w:pPr>
              <w:jc w:val="center"/>
              <w:rPr>
                <w:szCs w:val="21"/>
              </w:rPr>
            </w:pPr>
          </w:p>
        </w:tc>
        <w:tc>
          <w:tcPr>
            <w:tcW w:w="1473" w:type="dxa"/>
            <w:gridSpan w:val="3"/>
            <w:tcBorders>
              <w:top w:val="single" w:sz="4" w:space="0" w:color="auto"/>
              <w:left w:val="single" w:sz="4" w:space="0" w:color="auto"/>
              <w:bottom w:val="single" w:sz="4" w:space="0" w:color="auto"/>
              <w:right w:val="single" w:sz="4" w:space="0" w:color="auto"/>
            </w:tcBorders>
          </w:tcPr>
          <w:p w14:paraId="3B748DFA" w14:textId="77777777" w:rsidR="00E05CE3" w:rsidRPr="00672CC9" w:rsidRDefault="00E05CE3" w:rsidP="00E05CE3">
            <w:pPr>
              <w:jc w:val="center"/>
              <w:rPr>
                <w:szCs w:val="21"/>
              </w:rPr>
            </w:pPr>
          </w:p>
        </w:tc>
        <w:tc>
          <w:tcPr>
            <w:tcW w:w="1850" w:type="dxa"/>
            <w:tcBorders>
              <w:top w:val="single" w:sz="4" w:space="0" w:color="auto"/>
              <w:left w:val="single" w:sz="4" w:space="0" w:color="auto"/>
              <w:bottom w:val="single" w:sz="4" w:space="0" w:color="auto"/>
              <w:right w:val="single" w:sz="4" w:space="0" w:color="auto"/>
            </w:tcBorders>
          </w:tcPr>
          <w:p w14:paraId="01778C36" w14:textId="77777777" w:rsidR="00E05CE3" w:rsidRPr="00672CC9" w:rsidRDefault="00E05CE3" w:rsidP="00E05CE3">
            <w:pPr>
              <w:jc w:val="center"/>
              <w:rPr>
                <w:szCs w:val="21"/>
              </w:rPr>
            </w:pPr>
          </w:p>
        </w:tc>
      </w:tr>
      <w:tr w:rsidR="00E05CE3" w:rsidRPr="00D17953" w14:paraId="4F8074A6" w14:textId="77777777" w:rsidTr="004603D8">
        <w:trPr>
          <w:cantSplit/>
          <w:trHeight w:val="624"/>
          <w:jc w:val="center"/>
        </w:trPr>
        <w:tc>
          <w:tcPr>
            <w:tcW w:w="868" w:type="dxa"/>
            <w:vMerge w:val="restart"/>
            <w:tcBorders>
              <w:top w:val="single" w:sz="4" w:space="0" w:color="auto"/>
              <w:left w:val="single" w:sz="4" w:space="0" w:color="auto"/>
              <w:bottom w:val="single" w:sz="4" w:space="0" w:color="auto"/>
              <w:right w:val="single" w:sz="4" w:space="0" w:color="auto"/>
            </w:tcBorders>
            <w:vAlign w:val="center"/>
          </w:tcPr>
          <w:p w14:paraId="64C277D9" w14:textId="77777777" w:rsidR="00E05CE3" w:rsidRPr="00D17953" w:rsidRDefault="00E05CE3" w:rsidP="00672CC9">
            <w:pPr>
              <w:jc w:val="center"/>
              <w:rPr>
                <w:sz w:val="24"/>
              </w:rPr>
            </w:pPr>
            <w:r w:rsidRPr="00D17953">
              <w:rPr>
                <w:rFonts w:hint="eastAsia"/>
                <w:sz w:val="24"/>
              </w:rPr>
              <w:t>指</w:t>
            </w:r>
          </w:p>
          <w:p w14:paraId="137CA643" w14:textId="77777777" w:rsidR="00E05CE3" w:rsidRPr="00D17953" w:rsidRDefault="00E05CE3" w:rsidP="00672CC9">
            <w:pPr>
              <w:jc w:val="center"/>
              <w:rPr>
                <w:sz w:val="24"/>
              </w:rPr>
            </w:pPr>
            <w:r w:rsidRPr="00D17953">
              <w:rPr>
                <w:rFonts w:hint="eastAsia"/>
                <w:sz w:val="24"/>
              </w:rPr>
              <w:t>导</w:t>
            </w:r>
          </w:p>
          <w:p w14:paraId="3003176E" w14:textId="77777777" w:rsidR="00E05CE3" w:rsidRPr="00D17953" w:rsidRDefault="00E05CE3" w:rsidP="00672CC9">
            <w:pPr>
              <w:jc w:val="center"/>
              <w:rPr>
                <w:sz w:val="24"/>
              </w:rPr>
            </w:pPr>
            <w:r w:rsidRPr="00D17953">
              <w:rPr>
                <w:rFonts w:hint="eastAsia"/>
                <w:sz w:val="24"/>
              </w:rPr>
              <w:t>教</w:t>
            </w:r>
          </w:p>
          <w:p w14:paraId="01A6AE8E" w14:textId="77777777" w:rsidR="00E05CE3" w:rsidRPr="00D17953" w:rsidRDefault="00E05CE3" w:rsidP="00E05CE3">
            <w:pPr>
              <w:jc w:val="center"/>
              <w:rPr>
                <w:sz w:val="24"/>
              </w:rPr>
            </w:pPr>
            <w:r w:rsidRPr="00D17953">
              <w:rPr>
                <w:rFonts w:hint="eastAsia"/>
                <w:sz w:val="24"/>
              </w:rPr>
              <w:t>师</w:t>
            </w:r>
          </w:p>
        </w:tc>
        <w:tc>
          <w:tcPr>
            <w:tcW w:w="988" w:type="dxa"/>
            <w:tcBorders>
              <w:top w:val="single" w:sz="4" w:space="0" w:color="auto"/>
              <w:left w:val="single" w:sz="4" w:space="0" w:color="auto"/>
              <w:bottom w:val="single" w:sz="4" w:space="0" w:color="auto"/>
              <w:right w:val="single" w:sz="4" w:space="0" w:color="auto"/>
            </w:tcBorders>
            <w:vAlign w:val="center"/>
          </w:tcPr>
          <w:p w14:paraId="72833E06" w14:textId="77777777" w:rsidR="00E05CE3" w:rsidRPr="00672CC9" w:rsidRDefault="00E05CE3" w:rsidP="00E05CE3">
            <w:pPr>
              <w:jc w:val="center"/>
              <w:rPr>
                <w:szCs w:val="21"/>
              </w:rPr>
            </w:pPr>
            <w:r w:rsidRPr="00672CC9">
              <w:rPr>
                <w:rFonts w:hint="eastAsia"/>
                <w:szCs w:val="21"/>
              </w:rPr>
              <w:t>姓名</w:t>
            </w:r>
          </w:p>
        </w:tc>
        <w:tc>
          <w:tcPr>
            <w:tcW w:w="2410" w:type="dxa"/>
            <w:gridSpan w:val="4"/>
            <w:tcBorders>
              <w:top w:val="single" w:sz="4" w:space="0" w:color="auto"/>
              <w:left w:val="single" w:sz="4" w:space="0" w:color="auto"/>
              <w:bottom w:val="single" w:sz="4" w:space="0" w:color="auto"/>
              <w:right w:val="single" w:sz="4" w:space="0" w:color="auto"/>
            </w:tcBorders>
            <w:vAlign w:val="center"/>
          </w:tcPr>
          <w:p w14:paraId="2FEF4E1D" w14:textId="6DF07BB4" w:rsidR="00E05CE3" w:rsidRPr="00672CC9" w:rsidRDefault="00C911E0" w:rsidP="00E05CE3">
            <w:pPr>
              <w:jc w:val="center"/>
              <w:rPr>
                <w:szCs w:val="21"/>
              </w:rPr>
            </w:pPr>
            <w:r w:rsidRPr="00C911E0">
              <w:rPr>
                <w:rFonts w:hint="eastAsia"/>
                <w:szCs w:val="21"/>
              </w:rPr>
              <w:t>孙树栋</w:t>
            </w:r>
            <w:r>
              <w:rPr>
                <w:rFonts w:hint="eastAsia"/>
                <w:szCs w:val="21"/>
              </w:rPr>
              <w:t>/</w:t>
            </w:r>
            <w:proofErr w:type="gramStart"/>
            <w:r w:rsidRPr="00C911E0">
              <w:rPr>
                <w:rFonts w:hint="eastAsia"/>
                <w:szCs w:val="21"/>
              </w:rPr>
              <w:t>黄英亮</w:t>
            </w:r>
            <w:proofErr w:type="gramEnd"/>
          </w:p>
        </w:tc>
        <w:tc>
          <w:tcPr>
            <w:tcW w:w="1416" w:type="dxa"/>
            <w:gridSpan w:val="2"/>
            <w:tcBorders>
              <w:top w:val="single" w:sz="4" w:space="0" w:color="auto"/>
              <w:left w:val="single" w:sz="4" w:space="0" w:color="auto"/>
              <w:bottom w:val="single" w:sz="4" w:space="0" w:color="auto"/>
              <w:right w:val="single" w:sz="4" w:space="0" w:color="auto"/>
            </w:tcBorders>
            <w:vAlign w:val="center"/>
          </w:tcPr>
          <w:p w14:paraId="0A947D23" w14:textId="77777777" w:rsidR="00E05CE3" w:rsidRPr="00672CC9" w:rsidRDefault="00E05CE3" w:rsidP="00E05CE3">
            <w:pPr>
              <w:jc w:val="center"/>
              <w:rPr>
                <w:szCs w:val="21"/>
              </w:rPr>
            </w:pPr>
            <w:r w:rsidRPr="00672CC9">
              <w:rPr>
                <w:rFonts w:hint="eastAsia"/>
                <w:szCs w:val="21"/>
              </w:rPr>
              <w:t>研究方向</w:t>
            </w:r>
          </w:p>
        </w:tc>
        <w:tc>
          <w:tcPr>
            <w:tcW w:w="3430" w:type="dxa"/>
            <w:gridSpan w:val="5"/>
            <w:tcBorders>
              <w:top w:val="single" w:sz="4" w:space="0" w:color="auto"/>
              <w:left w:val="single" w:sz="4" w:space="0" w:color="auto"/>
              <w:bottom w:val="single" w:sz="4" w:space="0" w:color="auto"/>
              <w:right w:val="single" w:sz="4" w:space="0" w:color="auto"/>
            </w:tcBorders>
            <w:vAlign w:val="center"/>
          </w:tcPr>
          <w:p w14:paraId="7D916FF1" w14:textId="6919F0C6" w:rsidR="00E05CE3" w:rsidRPr="00672CC9" w:rsidRDefault="00C911E0" w:rsidP="00E05CE3">
            <w:pPr>
              <w:jc w:val="center"/>
              <w:rPr>
                <w:szCs w:val="21"/>
              </w:rPr>
            </w:pPr>
            <w:r w:rsidRPr="00C911E0">
              <w:rPr>
                <w:rFonts w:hint="eastAsia"/>
                <w:szCs w:val="21"/>
              </w:rPr>
              <w:t>遗传算法及应用、多机器人协调控制</w:t>
            </w:r>
            <w:r w:rsidRPr="00C911E0">
              <w:rPr>
                <w:rFonts w:hint="eastAsia"/>
                <w:szCs w:val="21"/>
              </w:rPr>
              <w:t>/</w:t>
            </w:r>
            <w:r w:rsidRPr="00C911E0">
              <w:rPr>
                <w:rFonts w:hint="eastAsia"/>
                <w:szCs w:val="21"/>
              </w:rPr>
              <w:t>机电一体化、机器人智能控制</w:t>
            </w:r>
            <w:r w:rsidRPr="00672CC9">
              <w:rPr>
                <w:szCs w:val="21"/>
              </w:rPr>
              <w:t xml:space="preserve"> </w:t>
            </w:r>
          </w:p>
        </w:tc>
      </w:tr>
      <w:tr w:rsidR="00E05CE3" w:rsidRPr="00D17953" w14:paraId="73DD2607"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0E07E723" w14:textId="77777777" w:rsidR="00E05CE3" w:rsidRPr="00D17953" w:rsidRDefault="00E05CE3" w:rsidP="00E05CE3">
            <w:pPr>
              <w:widowControl/>
              <w:jc w:val="left"/>
              <w:rPr>
                <w:sz w:val="24"/>
              </w:rPr>
            </w:pPr>
          </w:p>
        </w:tc>
        <w:tc>
          <w:tcPr>
            <w:tcW w:w="988" w:type="dxa"/>
            <w:tcBorders>
              <w:top w:val="single" w:sz="4" w:space="0" w:color="auto"/>
              <w:left w:val="single" w:sz="4" w:space="0" w:color="auto"/>
              <w:bottom w:val="single" w:sz="4" w:space="0" w:color="auto"/>
              <w:right w:val="single" w:sz="4" w:space="0" w:color="auto"/>
            </w:tcBorders>
            <w:vAlign w:val="center"/>
          </w:tcPr>
          <w:p w14:paraId="603AF398" w14:textId="77777777" w:rsidR="00E05CE3" w:rsidRPr="00672CC9" w:rsidRDefault="00E05CE3" w:rsidP="00E05CE3">
            <w:pPr>
              <w:jc w:val="center"/>
              <w:rPr>
                <w:szCs w:val="21"/>
              </w:rPr>
            </w:pPr>
            <w:r w:rsidRPr="00672CC9">
              <w:rPr>
                <w:rFonts w:hint="eastAsia"/>
                <w:szCs w:val="21"/>
              </w:rPr>
              <w:t>年龄</w:t>
            </w:r>
          </w:p>
        </w:tc>
        <w:tc>
          <w:tcPr>
            <w:tcW w:w="2410" w:type="dxa"/>
            <w:gridSpan w:val="4"/>
            <w:tcBorders>
              <w:top w:val="single" w:sz="4" w:space="0" w:color="auto"/>
              <w:left w:val="single" w:sz="4" w:space="0" w:color="auto"/>
              <w:bottom w:val="single" w:sz="4" w:space="0" w:color="auto"/>
              <w:right w:val="single" w:sz="4" w:space="0" w:color="auto"/>
            </w:tcBorders>
            <w:vAlign w:val="center"/>
          </w:tcPr>
          <w:p w14:paraId="509FEBCE" w14:textId="0F8BA0F7" w:rsidR="00E05CE3" w:rsidRPr="00672CC9" w:rsidRDefault="00C911E0" w:rsidP="00E05CE3">
            <w:pPr>
              <w:jc w:val="center"/>
              <w:rPr>
                <w:szCs w:val="21"/>
              </w:rPr>
            </w:pPr>
            <w:r w:rsidRPr="00C911E0">
              <w:rPr>
                <w:szCs w:val="21"/>
              </w:rPr>
              <w:t>58/44</w:t>
            </w:r>
          </w:p>
        </w:tc>
        <w:tc>
          <w:tcPr>
            <w:tcW w:w="2831" w:type="dxa"/>
            <w:gridSpan w:val="5"/>
            <w:tcBorders>
              <w:top w:val="single" w:sz="4" w:space="0" w:color="auto"/>
              <w:left w:val="single" w:sz="4" w:space="0" w:color="auto"/>
              <w:bottom w:val="single" w:sz="4" w:space="0" w:color="auto"/>
              <w:right w:val="single" w:sz="4" w:space="0" w:color="auto"/>
            </w:tcBorders>
            <w:vAlign w:val="center"/>
          </w:tcPr>
          <w:p w14:paraId="222612A8" w14:textId="77777777" w:rsidR="00E05CE3" w:rsidRPr="00672CC9" w:rsidRDefault="00E05CE3" w:rsidP="00E05CE3">
            <w:pPr>
              <w:jc w:val="center"/>
              <w:rPr>
                <w:szCs w:val="21"/>
              </w:rPr>
            </w:pPr>
            <w:r w:rsidRPr="00672CC9">
              <w:rPr>
                <w:rFonts w:hint="eastAsia"/>
                <w:szCs w:val="21"/>
              </w:rPr>
              <w:t>行政职务</w:t>
            </w:r>
            <w:r w:rsidRPr="00672CC9">
              <w:rPr>
                <w:szCs w:val="21"/>
              </w:rPr>
              <w:t>/</w:t>
            </w:r>
            <w:r w:rsidRPr="00672CC9">
              <w:rPr>
                <w:rFonts w:hint="eastAsia"/>
                <w:szCs w:val="21"/>
              </w:rPr>
              <w:t>专业技术职务</w:t>
            </w:r>
          </w:p>
        </w:tc>
        <w:tc>
          <w:tcPr>
            <w:tcW w:w="2015" w:type="dxa"/>
            <w:gridSpan w:val="2"/>
            <w:tcBorders>
              <w:top w:val="single" w:sz="4" w:space="0" w:color="auto"/>
              <w:left w:val="single" w:sz="4" w:space="0" w:color="auto"/>
              <w:bottom w:val="single" w:sz="4" w:space="0" w:color="auto"/>
              <w:right w:val="single" w:sz="4" w:space="0" w:color="auto"/>
            </w:tcBorders>
            <w:vAlign w:val="center"/>
          </w:tcPr>
          <w:p w14:paraId="29A68230" w14:textId="57D20CA6" w:rsidR="00E05CE3" w:rsidRPr="00672CC9" w:rsidRDefault="00C911E0" w:rsidP="00E05CE3">
            <w:pPr>
              <w:jc w:val="center"/>
              <w:rPr>
                <w:szCs w:val="21"/>
              </w:rPr>
            </w:pPr>
            <w:r w:rsidRPr="00C911E0">
              <w:rPr>
                <w:rFonts w:hint="eastAsia"/>
                <w:szCs w:val="21"/>
              </w:rPr>
              <w:t>教授</w:t>
            </w:r>
            <w:r w:rsidRPr="00C911E0">
              <w:rPr>
                <w:rFonts w:hint="eastAsia"/>
                <w:szCs w:val="21"/>
              </w:rPr>
              <w:t>/</w:t>
            </w:r>
            <w:r w:rsidRPr="00C911E0">
              <w:rPr>
                <w:rFonts w:hint="eastAsia"/>
                <w:szCs w:val="21"/>
              </w:rPr>
              <w:t>讲师</w:t>
            </w:r>
            <w:r w:rsidRPr="00672CC9">
              <w:rPr>
                <w:szCs w:val="21"/>
              </w:rPr>
              <w:t xml:space="preserve"> </w:t>
            </w:r>
          </w:p>
        </w:tc>
      </w:tr>
      <w:tr w:rsidR="004603D8" w:rsidRPr="00D17953" w14:paraId="606F5323" w14:textId="77777777" w:rsidTr="004603D8">
        <w:trPr>
          <w:cantSplit/>
          <w:trHeight w:val="624"/>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0608DC66" w14:textId="77777777" w:rsidR="004603D8" w:rsidRPr="00D17953" w:rsidRDefault="004603D8" w:rsidP="00E05CE3">
            <w:pPr>
              <w:widowControl/>
              <w:jc w:val="left"/>
              <w:rPr>
                <w:sz w:val="24"/>
              </w:rPr>
            </w:pPr>
          </w:p>
        </w:tc>
        <w:tc>
          <w:tcPr>
            <w:tcW w:w="988" w:type="dxa"/>
            <w:tcBorders>
              <w:top w:val="single" w:sz="4" w:space="0" w:color="auto"/>
              <w:left w:val="single" w:sz="4" w:space="0" w:color="auto"/>
              <w:bottom w:val="single" w:sz="4" w:space="0" w:color="auto"/>
              <w:right w:val="single" w:sz="4" w:space="0" w:color="auto"/>
            </w:tcBorders>
            <w:vAlign w:val="center"/>
          </w:tcPr>
          <w:p w14:paraId="1CFBE04A" w14:textId="77777777" w:rsidR="004603D8" w:rsidRPr="00672CC9" w:rsidRDefault="004603D8" w:rsidP="00E05CE3">
            <w:pPr>
              <w:jc w:val="center"/>
              <w:rPr>
                <w:szCs w:val="21"/>
              </w:rPr>
            </w:pPr>
            <w:r w:rsidRPr="00672CC9">
              <w:rPr>
                <w:rFonts w:hint="eastAsia"/>
                <w:szCs w:val="21"/>
              </w:rPr>
              <w:t>手机</w:t>
            </w:r>
          </w:p>
        </w:tc>
        <w:tc>
          <w:tcPr>
            <w:tcW w:w="2410" w:type="dxa"/>
            <w:gridSpan w:val="4"/>
            <w:tcBorders>
              <w:top w:val="single" w:sz="4" w:space="0" w:color="auto"/>
              <w:left w:val="single" w:sz="4" w:space="0" w:color="auto"/>
              <w:bottom w:val="single" w:sz="4" w:space="0" w:color="auto"/>
              <w:right w:val="single" w:sz="4" w:space="0" w:color="auto"/>
            </w:tcBorders>
            <w:vAlign w:val="center"/>
          </w:tcPr>
          <w:p w14:paraId="05D8494F" w14:textId="601ED195" w:rsidR="004603D8" w:rsidRPr="00672CC9" w:rsidRDefault="00C911E0" w:rsidP="00E05CE3">
            <w:pPr>
              <w:jc w:val="center"/>
              <w:rPr>
                <w:szCs w:val="21"/>
              </w:rPr>
            </w:pPr>
            <w:r w:rsidRPr="00C911E0">
              <w:rPr>
                <w:szCs w:val="21"/>
              </w:rPr>
              <w:t>13991861239</w:t>
            </w:r>
            <w:r>
              <w:rPr>
                <w:szCs w:val="21"/>
              </w:rPr>
              <w:t>/</w:t>
            </w:r>
            <w:r w:rsidRPr="00C911E0">
              <w:rPr>
                <w:szCs w:val="21"/>
              </w:rPr>
              <w:t>13152160655</w:t>
            </w:r>
          </w:p>
        </w:tc>
        <w:tc>
          <w:tcPr>
            <w:tcW w:w="2831" w:type="dxa"/>
            <w:gridSpan w:val="5"/>
            <w:tcBorders>
              <w:top w:val="single" w:sz="4" w:space="0" w:color="auto"/>
              <w:left w:val="single" w:sz="4" w:space="0" w:color="auto"/>
              <w:bottom w:val="single" w:sz="4" w:space="0" w:color="auto"/>
              <w:right w:val="single" w:sz="4" w:space="0" w:color="auto"/>
            </w:tcBorders>
            <w:vAlign w:val="center"/>
          </w:tcPr>
          <w:p w14:paraId="558107AE" w14:textId="77777777" w:rsidR="004603D8" w:rsidRPr="00672CC9" w:rsidRDefault="004603D8" w:rsidP="00E05CE3">
            <w:pPr>
              <w:jc w:val="center"/>
              <w:rPr>
                <w:szCs w:val="21"/>
              </w:rPr>
            </w:pPr>
            <w:r w:rsidRPr="00672CC9">
              <w:rPr>
                <w:rFonts w:hint="eastAsia"/>
                <w:szCs w:val="21"/>
              </w:rPr>
              <w:t>电子邮箱</w:t>
            </w:r>
          </w:p>
        </w:tc>
        <w:tc>
          <w:tcPr>
            <w:tcW w:w="2015" w:type="dxa"/>
            <w:gridSpan w:val="2"/>
            <w:tcBorders>
              <w:top w:val="single" w:sz="4" w:space="0" w:color="auto"/>
              <w:left w:val="single" w:sz="4" w:space="0" w:color="auto"/>
              <w:bottom w:val="single" w:sz="4" w:space="0" w:color="auto"/>
              <w:right w:val="single" w:sz="4" w:space="0" w:color="auto"/>
            </w:tcBorders>
            <w:vAlign w:val="center"/>
          </w:tcPr>
          <w:p w14:paraId="52108FF4" w14:textId="2F78D854" w:rsidR="004603D8" w:rsidRPr="00672CC9" w:rsidRDefault="00C911E0" w:rsidP="00E05CE3">
            <w:pPr>
              <w:jc w:val="center"/>
              <w:rPr>
                <w:szCs w:val="21"/>
              </w:rPr>
            </w:pPr>
            <w:r w:rsidRPr="00C911E0">
              <w:rPr>
                <w:szCs w:val="21"/>
              </w:rPr>
              <w:t>huangyl@nwpu.edu.cn</w:t>
            </w:r>
          </w:p>
        </w:tc>
      </w:tr>
      <w:tr w:rsidR="00E05CE3" w:rsidRPr="00D17953" w14:paraId="6876A23E" w14:textId="77777777" w:rsidTr="00672CC9">
        <w:trPr>
          <w:cantSplit/>
          <w:trHeight w:val="3960"/>
          <w:jc w:val="center"/>
        </w:trPr>
        <w:tc>
          <w:tcPr>
            <w:tcW w:w="868" w:type="dxa"/>
            <w:vMerge/>
            <w:tcBorders>
              <w:top w:val="single" w:sz="4" w:space="0" w:color="auto"/>
              <w:left w:val="single" w:sz="4" w:space="0" w:color="auto"/>
              <w:bottom w:val="single" w:sz="4" w:space="0" w:color="auto"/>
              <w:right w:val="single" w:sz="4" w:space="0" w:color="auto"/>
            </w:tcBorders>
            <w:vAlign w:val="center"/>
          </w:tcPr>
          <w:p w14:paraId="29D55B34" w14:textId="77777777" w:rsidR="00E05CE3" w:rsidRPr="00D17953" w:rsidRDefault="00E05CE3" w:rsidP="00E05CE3">
            <w:pPr>
              <w:widowControl/>
              <w:jc w:val="left"/>
              <w:rPr>
                <w:sz w:val="24"/>
              </w:rPr>
            </w:pPr>
          </w:p>
        </w:tc>
        <w:tc>
          <w:tcPr>
            <w:tcW w:w="988" w:type="dxa"/>
            <w:tcBorders>
              <w:top w:val="single" w:sz="4" w:space="0" w:color="auto"/>
              <w:left w:val="single" w:sz="4" w:space="0" w:color="auto"/>
              <w:bottom w:val="single" w:sz="4" w:space="0" w:color="auto"/>
              <w:right w:val="single" w:sz="4" w:space="0" w:color="auto"/>
            </w:tcBorders>
            <w:vAlign w:val="center"/>
          </w:tcPr>
          <w:p w14:paraId="7918AC89" w14:textId="77777777" w:rsidR="00E05CE3" w:rsidRPr="00D17953" w:rsidRDefault="00E05CE3" w:rsidP="00E05CE3">
            <w:pPr>
              <w:jc w:val="center"/>
              <w:rPr>
                <w:sz w:val="24"/>
              </w:rPr>
            </w:pPr>
            <w:r w:rsidRPr="00D17953">
              <w:rPr>
                <w:rFonts w:hint="eastAsia"/>
                <w:sz w:val="24"/>
              </w:rPr>
              <w:t>主</w:t>
            </w:r>
          </w:p>
          <w:p w14:paraId="429FEB05" w14:textId="77777777" w:rsidR="00E05CE3" w:rsidRPr="00D17953" w:rsidRDefault="00E05CE3" w:rsidP="00E05CE3">
            <w:pPr>
              <w:jc w:val="center"/>
              <w:rPr>
                <w:sz w:val="24"/>
              </w:rPr>
            </w:pPr>
          </w:p>
          <w:p w14:paraId="0C080459" w14:textId="77777777" w:rsidR="00E05CE3" w:rsidRPr="00D17953" w:rsidRDefault="00E05CE3" w:rsidP="00E05CE3">
            <w:pPr>
              <w:jc w:val="center"/>
              <w:rPr>
                <w:sz w:val="24"/>
              </w:rPr>
            </w:pPr>
            <w:r w:rsidRPr="00D17953">
              <w:rPr>
                <w:rFonts w:hint="eastAsia"/>
                <w:sz w:val="24"/>
              </w:rPr>
              <w:t>要</w:t>
            </w:r>
          </w:p>
          <w:p w14:paraId="2A9B8288" w14:textId="77777777" w:rsidR="00E05CE3" w:rsidRPr="00D17953" w:rsidRDefault="00E05CE3" w:rsidP="00E05CE3">
            <w:pPr>
              <w:jc w:val="center"/>
              <w:rPr>
                <w:sz w:val="24"/>
              </w:rPr>
            </w:pPr>
          </w:p>
          <w:p w14:paraId="2AEB57BA" w14:textId="77777777" w:rsidR="00E05CE3" w:rsidRPr="00D17953" w:rsidRDefault="00E05CE3" w:rsidP="00E05CE3">
            <w:pPr>
              <w:jc w:val="center"/>
              <w:rPr>
                <w:sz w:val="24"/>
              </w:rPr>
            </w:pPr>
            <w:r w:rsidRPr="00D17953">
              <w:rPr>
                <w:rFonts w:hint="eastAsia"/>
                <w:sz w:val="24"/>
              </w:rPr>
              <w:t>成</w:t>
            </w:r>
          </w:p>
          <w:p w14:paraId="21913684" w14:textId="77777777" w:rsidR="00E05CE3" w:rsidRPr="00D17953" w:rsidRDefault="00E05CE3" w:rsidP="00E05CE3">
            <w:pPr>
              <w:jc w:val="center"/>
              <w:rPr>
                <w:sz w:val="24"/>
              </w:rPr>
            </w:pPr>
          </w:p>
          <w:p w14:paraId="5AE5256B" w14:textId="77777777" w:rsidR="00E05CE3" w:rsidRPr="00D17953" w:rsidRDefault="00E05CE3" w:rsidP="00E05CE3">
            <w:pPr>
              <w:jc w:val="center"/>
              <w:rPr>
                <w:sz w:val="24"/>
              </w:rPr>
            </w:pPr>
            <w:r w:rsidRPr="00D17953">
              <w:rPr>
                <w:rFonts w:hint="eastAsia"/>
                <w:sz w:val="24"/>
              </w:rPr>
              <w:t>果</w:t>
            </w:r>
          </w:p>
        </w:tc>
        <w:tc>
          <w:tcPr>
            <w:tcW w:w="7256" w:type="dxa"/>
            <w:gridSpan w:val="11"/>
            <w:tcBorders>
              <w:top w:val="single" w:sz="4" w:space="0" w:color="auto"/>
              <w:left w:val="single" w:sz="4" w:space="0" w:color="auto"/>
              <w:bottom w:val="single" w:sz="4" w:space="0" w:color="auto"/>
              <w:right w:val="single" w:sz="4" w:space="0" w:color="auto"/>
            </w:tcBorders>
          </w:tcPr>
          <w:p w14:paraId="5E324B72" w14:textId="77777777" w:rsidR="00C911E0" w:rsidRPr="00C911E0" w:rsidRDefault="00C911E0" w:rsidP="00C911E0">
            <w:pPr>
              <w:snapToGrid w:val="0"/>
              <w:ind w:left="269" w:hangingChars="128" w:hanging="269"/>
              <w:rPr>
                <w:szCs w:val="21"/>
              </w:rPr>
            </w:pPr>
            <w:r w:rsidRPr="00C911E0">
              <w:rPr>
                <w:rFonts w:hint="eastAsia"/>
                <w:szCs w:val="21"/>
              </w:rPr>
              <w:t>孙树栋：</w:t>
            </w:r>
            <w:r w:rsidRPr="00C911E0">
              <w:rPr>
                <w:rFonts w:hint="eastAsia"/>
                <w:szCs w:val="21"/>
              </w:rPr>
              <w:t>1</w:t>
            </w:r>
            <w:r w:rsidRPr="00C911E0">
              <w:rPr>
                <w:rFonts w:hint="eastAsia"/>
                <w:szCs w:val="21"/>
              </w:rPr>
              <w:t>、孙树栋（主编）《工业机器人技术基础》</w:t>
            </w:r>
            <w:r w:rsidRPr="00C911E0">
              <w:rPr>
                <w:rFonts w:hint="eastAsia"/>
                <w:szCs w:val="21"/>
              </w:rPr>
              <w:t xml:space="preserve">, </w:t>
            </w:r>
            <w:r w:rsidRPr="00C911E0">
              <w:rPr>
                <w:rFonts w:hint="eastAsia"/>
                <w:szCs w:val="21"/>
              </w:rPr>
              <w:t>西北工业大学出版社</w:t>
            </w:r>
            <w:r w:rsidRPr="00C911E0">
              <w:rPr>
                <w:rFonts w:hint="eastAsia"/>
                <w:szCs w:val="21"/>
              </w:rPr>
              <w:t>,</w:t>
            </w:r>
          </w:p>
          <w:p w14:paraId="4A853931" w14:textId="77777777" w:rsidR="00C911E0" w:rsidRPr="00C911E0" w:rsidRDefault="00C911E0" w:rsidP="00C911E0">
            <w:pPr>
              <w:snapToGrid w:val="0"/>
              <w:ind w:left="269" w:hangingChars="128" w:hanging="269"/>
              <w:rPr>
                <w:szCs w:val="21"/>
              </w:rPr>
            </w:pPr>
            <w:r w:rsidRPr="00C911E0">
              <w:rPr>
                <w:rFonts w:hint="eastAsia"/>
                <w:szCs w:val="21"/>
              </w:rPr>
              <w:t>2</w:t>
            </w:r>
            <w:r w:rsidRPr="00C911E0">
              <w:rPr>
                <w:rFonts w:hint="eastAsia"/>
                <w:szCs w:val="21"/>
              </w:rPr>
              <w:t>、自</w:t>
            </w:r>
            <w:r w:rsidRPr="00C911E0">
              <w:rPr>
                <w:rFonts w:hint="eastAsia"/>
                <w:szCs w:val="21"/>
              </w:rPr>
              <w:t>1992</w:t>
            </w:r>
            <w:r w:rsidRPr="00C911E0">
              <w:rPr>
                <w:rFonts w:hint="eastAsia"/>
                <w:szCs w:val="21"/>
              </w:rPr>
              <w:t>年起担任机械电子工程学科硕士研究生导师，先后招收指导</w:t>
            </w:r>
            <w:r w:rsidRPr="00C911E0">
              <w:rPr>
                <w:rFonts w:hint="eastAsia"/>
                <w:szCs w:val="21"/>
              </w:rPr>
              <w:t>82</w:t>
            </w:r>
            <w:r w:rsidRPr="00C911E0">
              <w:rPr>
                <w:rFonts w:hint="eastAsia"/>
                <w:szCs w:val="21"/>
              </w:rPr>
              <w:t>位硕士研究生，其中</w:t>
            </w:r>
            <w:r w:rsidRPr="00C911E0">
              <w:rPr>
                <w:rFonts w:hint="eastAsia"/>
                <w:szCs w:val="21"/>
              </w:rPr>
              <w:t>76</w:t>
            </w:r>
            <w:r w:rsidRPr="00C911E0">
              <w:rPr>
                <w:rFonts w:hint="eastAsia"/>
                <w:szCs w:val="21"/>
              </w:rPr>
              <w:t>位已获硕士学位，</w:t>
            </w:r>
            <w:r w:rsidRPr="00C911E0">
              <w:rPr>
                <w:rFonts w:hint="eastAsia"/>
                <w:szCs w:val="21"/>
              </w:rPr>
              <w:t>21</w:t>
            </w:r>
            <w:r w:rsidRPr="00C911E0">
              <w:rPr>
                <w:rFonts w:hint="eastAsia"/>
                <w:szCs w:val="21"/>
              </w:rPr>
              <w:t>位同学选择继续攻读博士学位。</w:t>
            </w:r>
          </w:p>
          <w:p w14:paraId="2D52EF28" w14:textId="77777777" w:rsidR="00C911E0" w:rsidRDefault="00C911E0" w:rsidP="00C911E0">
            <w:pPr>
              <w:snapToGrid w:val="0"/>
              <w:ind w:left="269" w:hangingChars="128" w:hanging="269"/>
              <w:rPr>
                <w:szCs w:val="21"/>
              </w:rPr>
            </w:pPr>
            <w:r w:rsidRPr="00C911E0">
              <w:rPr>
                <w:rFonts w:hint="eastAsia"/>
                <w:szCs w:val="21"/>
              </w:rPr>
              <w:t>自</w:t>
            </w:r>
            <w:r w:rsidRPr="00C911E0">
              <w:rPr>
                <w:rFonts w:hint="eastAsia"/>
                <w:szCs w:val="21"/>
              </w:rPr>
              <w:t>1998</w:t>
            </w:r>
            <w:r w:rsidRPr="00C911E0">
              <w:rPr>
                <w:rFonts w:hint="eastAsia"/>
                <w:szCs w:val="21"/>
              </w:rPr>
              <w:t>年起担任机械电子工程学科博士研究生导师，</w:t>
            </w:r>
            <w:r w:rsidRPr="00C911E0">
              <w:rPr>
                <w:rFonts w:hint="eastAsia"/>
                <w:szCs w:val="21"/>
              </w:rPr>
              <w:t>2000</w:t>
            </w:r>
            <w:r w:rsidRPr="00C911E0">
              <w:rPr>
                <w:rFonts w:hint="eastAsia"/>
                <w:szCs w:val="21"/>
              </w:rPr>
              <w:t>年兼任管理科学与工程学科博士研究生导师，先后招收指导</w:t>
            </w:r>
            <w:r w:rsidRPr="00C911E0">
              <w:rPr>
                <w:rFonts w:hint="eastAsia"/>
                <w:szCs w:val="21"/>
              </w:rPr>
              <w:t>61</w:t>
            </w:r>
            <w:r w:rsidRPr="00C911E0">
              <w:rPr>
                <w:rFonts w:hint="eastAsia"/>
                <w:szCs w:val="21"/>
              </w:rPr>
              <w:t>位博士研究生。</w:t>
            </w:r>
          </w:p>
          <w:p w14:paraId="5C2D08DC" w14:textId="77777777" w:rsidR="00C911E0" w:rsidRDefault="00C911E0" w:rsidP="00C911E0">
            <w:pPr>
              <w:snapToGrid w:val="0"/>
              <w:ind w:left="269" w:hangingChars="128" w:hanging="269"/>
              <w:rPr>
                <w:szCs w:val="21"/>
              </w:rPr>
            </w:pPr>
          </w:p>
          <w:p w14:paraId="65367B5E" w14:textId="6F88427A" w:rsidR="00C911E0" w:rsidRPr="00C911E0" w:rsidRDefault="00C911E0" w:rsidP="004A34CF">
            <w:pPr>
              <w:snapToGrid w:val="0"/>
              <w:ind w:left="269" w:hangingChars="128" w:hanging="269"/>
              <w:jc w:val="left"/>
              <w:rPr>
                <w:szCs w:val="21"/>
              </w:rPr>
            </w:pPr>
            <w:r w:rsidRPr="00C911E0">
              <w:rPr>
                <w:rFonts w:hint="eastAsia"/>
                <w:szCs w:val="21"/>
              </w:rPr>
              <w:t>黄英亮：</w:t>
            </w:r>
            <w:r w:rsidRPr="00C911E0">
              <w:rPr>
                <w:rFonts w:hint="eastAsia"/>
                <w:szCs w:val="21"/>
              </w:rPr>
              <w:t>863</w:t>
            </w:r>
            <w:r w:rsidRPr="00C911E0">
              <w:rPr>
                <w:rFonts w:hint="eastAsia"/>
                <w:szCs w:val="21"/>
              </w:rPr>
              <w:t>项目“高层建筑爬壁机器人”负责机构设计、控制算法、电路设计工作；</w:t>
            </w:r>
            <w:r w:rsidRPr="00C911E0">
              <w:rPr>
                <w:rFonts w:hint="eastAsia"/>
                <w:szCs w:val="21"/>
              </w:rPr>
              <w:t>2</w:t>
            </w:r>
            <w:r w:rsidRPr="00C911E0">
              <w:rPr>
                <w:rFonts w:hint="eastAsia"/>
                <w:szCs w:val="21"/>
              </w:rPr>
              <w:t>、基金“类人机器人运动控制研究”负责控制算法、电路设计工作</w:t>
            </w:r>
            <w:r w:rsidRPr="00C911E0">
              <w:rPr>
                <w:rFonts w:hint="eastAsia"/>
                <w:szCs w:val="21"/>
              </w:rPr>
              <w:t>;3</w:t>
            </w:r>
            <w:r w:rsidRPr="00C911E0">
              <w:rPr>
                <w:rFonts w:hint="eastAsia"/>
                <w:szCs w:val="21"/>
              </w:rPr>
              <w:t>、救援机器人样机研制，负责、参与指导学生参加全国机器人比赛，获得冠军</w:t>
            </w:r>
            <w:r w:rsidRPr="00C911E0">
              <w:rPr>
                <w:rFonts w:hint="eastAsia"/>
                <w:szCs w:val="21"/>
              </w:rPr>
              <w:t>8</w:t>
            </w:r>
            <w:r w:rsidRPr="00C911E0">
              <w:rPr>
                <w:rFonts w:hint="eastAsia"/>
                <w:szCs w:val="21"/>
              </w:rPr>
              <w:t>次、亚军</w:t>
            </w:r>
            <w:r w:rsidRPr="00C911E0">
              <w:rPr>
                <w:rFonts w:hint="eastAsia"/>
                <w:szCs w:val="21"/>
              </w:rPr>
              <w:t>7</w:t>
            </w:r>
            <w:r w:rsidRPr="00C911E0">
              <w:rPr>
                <w:rFonts w:hint="eastAsia"/>
                <w:szCs w:val="21"/>
              </w:rPr>
              <w:t>次、季军</w:t>
            </w:r>
            <w:r w:rsidRPr="00C911E0">
              <w:rPr>
                <w:rFonts w:hint="eastAsia"/>
                <w:szCs w:val="21"/>
              </w:rPr>
              <w:t>5</w:t>
            </w:r>
            <w:r w:rsidRPr="00C911E0">
              <w:rPr>
                <w:rFonts w:hint="eastAsia"/>
                <w:szCs w:val="21"/>
              </w:rPr>
              <w:t>次。</w:t>
            </w:r>
          </w:p>
          <w:p w14:paraId="70AAEDED" w14:textId="7627BB62" w:rsidR="00E05CE3" w:rsidRPr="00D17953" w:rsidRDefault="00E05CE3" w:rsidP="00C911E0">
            <w:pPr>
              <w:snapToGrid w:val="0"/>
              <w:ind w:left="269" w:hangingChars="128" w:hanging="269"/>
              <w:rPr>
                <w:szCs w:val="21"/>
              </w:rPr>
            </w:pPr>
          </w:p>
        </w:tc>
      </w:tr>
      <w:tr w:rsidR="00E05CE3" w:rsidRPr="00D17953" w14:paraId="38B513FC" w14:textId="77777777" w:rsidTr="004603D8">
        <w:trPr>
          <w:cantSplit/>
          <w:trHeight w:val="3135"/>
          <w:jc w:val="center"/>
        </w:trPr>
        <w:tc>
          <w:tcPr>
            <w:tcW w:w="9112" w:type="dxa"/>
            <w:gridSpan w:val="13"/>
            <w:tcBorders>
              <w:top w:val="single" w:sz="4" w:space="0" w:color="auto"/>
              <w:left w:val="single" w:sz="4" w:space="0" w:color="auto"/>
              <w:bottom w:val="single" w:sz="4" w:space="0" w:color="auto"/>
              <w:right w:val="single" w:sz="4" w:space="0" w:color="auto"/>
            </w:tcBorders>
          </w:tcPr>
          <w:p w14:paraId="7B9564B2" w14:textId="77777777" w:rsidR="00E05CE3" w:rsidRPr="00850F83" w:rsidRDefault="00E05CE3" w:rsidP="00E05CE3">
            <w:pPr>
              <w:spacing w:beforeLines="50" w:before="120"/>
              <w:jc w:val="left"/>
              <w:rPr>
                <w:b/>
                <w:bCs/>
                <w:sz w:val="24"/>
              </w:rPr>
            </w:pPr>
            <w:r w:rsidRPr="00850F83">
              <w:rPr>
                <w:rFonts w:hint="eastAsia"/>
                <w:b/>
                <w:bCs/>
                <w:sz w:val="24"/>
              </w:rPr>
              <w:lastRenderedPageBreak/>
              <w:t>一、</w:t>
            </w:r>
            <w:r w:rsidR="004603D8" w:rsidRPr="00850F83">
              <w:rPr>
                <w:rFonts w:hint="eastAsia"/>
                <w:b/>
                <w:bCs/>
                <w:sz w:val="24"/>
              </w:rPr>
              <w:t>项目简介（</w:t>
            </w:r>
            <w:r w:rsidR="004603D8" w:rsidRPr="00850F83">
              <w:rPr>
                <w:rFonts w:hint="eastAsia"/>
                <w:b/>
                <w:bCs/>
                <w:sz w:val="24"/>
              </w:rPr>
              <w:t>2</w:t>
            </w:r>
            <w:r w:rsidR="004603D8" w:rsidRPr="00850F83">
              <w:rPr>
                <w:b/>
                <w:bCs/>
                <w:sz w:val="24"/>
              </w:rPr>
              <w:t>00</w:t>
            </w:r>
            <w:r w:rsidR="004603D8" w:rsidRPr="00850F83">
              <w:rPr>
                <w:b/>
                <w:bCs/>
                <w:sz w:val="24"/>
              </w:rPr>
              <w:t>字以内</w:t>
            </w:r>
            <w:r w:rsidR="004603D8" w:rsidRPr="00850F83">
              <w:rPr>
                <w:rFonts w:hint="eastAsia"/>
                <w:b/>
                <w:bCs/>
                <w:sz w:val="24"/>
              </w:rPr>
              <w:t>）</w:t>
            </w:r>
          </w:p>
          <w:p w14:paraId="2A3B1C30" w14:textId="1E034353" w:rsidR="006E788C" w:rsidRPr="00D17953" w:rsidRDefault="00E84D30" w:rsidP="006E788C">
            <w:pPr>
              <w:spacing w:beforeLines="50" w:before="120"/>
              <w:ind w:firstLineChars="200" w:firstLine="480"/>
              <w:jc w:val="left"/>
              <w:rPr>
                <w:sz w:val="24"/>
              </w:rPr>
            </w:pPr>
            <w:r w:rsidRPr="00E84D30">
              <w:rPr>
                <w:rFonts w:hint="eastAsia"/>
                <w:sz w:val="24"/>
              </w:rPr>
              <w:t>物流配送机器人</w:t>
            </w:r>
            <w:r w:rsidR="007D7957" w:rsidRPr="007D7957">
              <w:rPr>
                <w:rFonts w:hint="eastAsia"/>
                <w:sz w:val="24"/>
              </w:rPr>
              <w:t>作为物流系统的最后一环，具</w:t>
            </w:r>
            <w:r w:rsidR="007D7957">
              <w:rPr>
                <w:rFonts w:hint="eastAsia"/>
                <w:sz w:val="24"/>
              </w:rPr>
              <w:t>有</w:t>
            </w:r>
            <w:r w:rsidR="007D7957" w:rsidRPr="007D7957">
              <w:rPr>
                <w:rFonts w:hint="eastAsia"/>
                <w:sz w:val="24"/>
              </w:rPr>
              <w:t>高负荷、全天候工作、智能等优点。</w:t>
            </w:r>
            <w:r w:rsidR="007D7957">
              <w:rPr>
                <w:rFonts w:hint="eastAsia"/>
                <w:sz w:val="24"/>
              </w:rPr>
              <w:t>特点：</w:t>
            </w:r>
            <w:r w:rsidR="007D7957" w:rsidRPr="007D7957">
              <w:rPr>
                <w:rFonts w:hint="eastAsia"/>
                <w:sz w:val="24"/>
              </w:rPr>
              <w:t>良好的</w:t>
            </w:r>
            <w:r w:rsidR="007C2A38">
              <w:rPr>
                <w:rFonts w:hint="eastAsia"/>
                <w:sz w:val="24"/>
              </w:rPr>
              <w:t>减震</w:t>
            </w:r>
            <w:r w:rsidR="007D7957" w:rsidRPr="007D7957">
              <w:rPr>
                <w:rFonts w:hint="eastAsia"/>
                <w:sz w:val="24"/>
              </w:rPr>
              <w:t>性，</w:t>
            </w:r>
            <w:r w:rsidR="007C2A38">
              <w:rPr>
                <w:rFonts w:hint="eastAsia"/>
                <w:sz w:val="24"/>
              </w:rPr>
              <w:t>防止物件掉落</w:t>
            </w:r>
            <w:r w:rsidR="007D7957" w:rsidRPr="007D7957">
              <w:rPr>
                <w:rFonts w:hint="eastAsia"/>
                <w:sz w:val="24"/>
              </w:rPr>
              <w:t>；感知系统十分发达</w:t>
            </w:r>
            <w:r w:rsidR="007D7957">
              <w:rPr>
                <w:rFonts w:hint="eastAsia"/>
                <w:sz w:val="24"/>
              </w:rPr>
              <w:t>，</w:t>
            </w:r>
            <w:r w:rsidR="007D7957" w:rsidRPr="007D7957">
              <w:rPr>
                <w:rFonts w:hint="eastAsia"/>
                <w:sz w:val="24"/>
              </w:rPr>
              <w:t>配备有激光雷达、摄像头、超声波测距等作为防撞系统，以便配送机器人能准确感触周边的环境变化，预防交通安全事故的产生；遇到障碍物时，通过</w:t>
            </w:r>
            <w:r w:rsidR="007D7957" w:rsidRPr="007D7957">
              <w:rPr>
                <w:rFonts w:hint="eastAsia"/>
                <w:sz w:val="24"/>
              </w:rPr>
              <w:t>SLAM</w:t>
            </w:r>
            <w:r w:rsidR="007D7957" w:rsidRPr="007D7957">
              <w:rPr>
                <w:rFonts w:hint="eastAsia"/>
                <w:sz w:val="24"/>
              </w:rPr>
              <w:t>算法运算，做出自主导航的决策</w:t>
            </w:r>
            <w:r w:rsidR="007C2A38">
              <w:rPr>
                <w:rFonts w:hint="eastAsia"/>
                <w:sz w:val="24"/>
              </w:rPr>
              <w:t>；机械臂自主抓取物件，无需手动操控</w:t>
            </w:r>
            <w:r w:rsidR="007D7957">
              <w:rPr>
                <w:rFonts w:hint="eastAsia"/>
                <w:sz w:val="24"/>
              </w:rPr>
              <w:t>；此外，</w:t>
            </w:r>
            <w:r w:rsidR="007D7957" w:rsidRPr="007D7957">
              <w:rPr>
                <w:rFonts w:hint="eastAsia"/>
                <w:sz w:val="24"/>
              </w:rPr>
              <w:t>采用模块化设计，故可以将小车与机械臂</w:t>
            </w:r>
            <w:r w:rsidR="007D7957">
              <w:rPr>
                <w:rFonts w:hint="eastAsia"/>
                <w:sz w:val="24"/>
              </w:rPr>
              <w:t>视为两个产品</w:t>
            </w:r>
            <w:r w:rsidR="007D7957" w:rsidRPr="007D7957">
              <w:rPr>
                <w:rFonts w:hint="eastAsia"/>
                <w:sz w:val="24"/>
              </w:rPr>
              <w:t>。</w:t>
            </w:r>
          </w:p>
        </w:tc>
      </w:tr>
      <w:tr w:rsidR="00E05CE3" w:rsidRPr="00D17953" w14:paraId="63588C1E" w14:textId="77777777" w:rsidTr="004603D8">
        <w:trPr>
          <w:cantSplit/>
          <w:trHeight w:val="4646"/>
          <w:jc w:val="center"/>
        </w:trPr>
        <w:tc>
          <w:tcPr>
            <w:tcW w:w="9112" w:type="dxa"/>
            <w:gridSpan w:val="13"/>
            <w:tcBorders>
              <w:top w:val="single" w:sz="4" w:space="0" w:color="auto"/>
              <w:left w:val="single" w:sz="4" w:space="0" w:color="auto"/>
              <w:bottom w:val="single" w:sz="4" w:space="0" w:color="auto"/>
              <w:right w:val="single" w:sz="4" w:space="0" w:color="auto"/>
            </w:tcBorders>
          </w:tcPr>
          <w:p w14:paraId="17C6A926" w14:textId="77777777" w:rsidR="00E05CE3" w:rsidRPr="00850F83" w:rsidRDefault="00E05CE3" w:rsidP="00E05CE3">
            <w:pPr>
              <w:spacing w:beforeLines="50" w:before="120"/>
              <w:rPr>
                <w:rFonts w:ascii="宋体" w:cs="宋体"/>
                <w:b/>
                <w:bCs/>
                <w:kern w:val="0"/>
                <w:sz w:val="24"/>
              </w:rPr>
            </w:pPr>
            <w:r w:rsidRPr="00850F83">
              <w:rPr>
                <w:rFonts w:hint="eastAsia"/>
                <w:b/>
                <w:bCs/>
                <w:sz w:val="24"/>
              </w:rPr>
              <w:t>二、</w:t>
            </w:r>
            <w:r w:rsidR="004603D8" w:rsidRPr="00850F83">
              <w:rPr>
                <w:rFonts w:ascii="宋体" w:cs="宋体" w:hint="eastAsia"/>
                <w:b/>
                <w:bCs/>
                <w:kern w:val="0"/>
                <w:sz w:val="24"/>
              </w:rPr>
              <w:t>项目相关研究现状及发展动态（不少于</w:t>
            </w:r>
            <w:r w:rsidR="004603D8" w:rsidRPr="00850F83">
              <w:rPr>
                <w:rFonts w:ascii="TimesNewRomanPSMT" w:eastAsia="TimesNewRomanPSMT" w:cs="TimesNewRomanPSMT"/>
                <w:b/>
                <w:bCs/>
                <w:kern w:val="0"/>
                <w:sz w:val="24"/>
              </w:rPr>
              <w:t xml:space="preserve">200 </w:t>
            </w:r>
            <w:r w:rsidR="004603D8" w:rsidRPr="00850F83">
              <w:rPr>
                <w:rFonts w:ascii="宋体" w:cs="宋体" w:hint="eastAsia"/>
                <w:b/>
                <w:bCs/>
                <w:kern w:val="0"/>
                <w:sz w:val="24"/>
              </w:rPr>
              <w:t>字）</w:t>
            </w:r>
          </w:p>
          <w:p w14:paraId="675F0ECC" w14:textId="77777777" w:rsidR="007D7957" w:rsidRPr="007D7957" w:rsidRDefault="007D7957" w:rsidP="007D7957">
            <w:pPr>
              <w:spacing w:beforeLines="50" w:before="120"/>
              <w:rPr>
                <w:sz w:val="24"/>
              </w:rPr>
            </w:pPr>
            <w:r w:rsidRPr="007D7957">
              <w:rPr>
                <w:rFonts w:hint="eastAsia"/>
                <w:sz w:val="24"/>
              </w:rPr>
              <w:t>在人口红利快速消退，用工成本急剧攀升的情况下，近年来“机器换人”逐渐成为了新时代发展的关键词。与此同时，催生出的一批专用机器人加速了应用场景的扩张和深化。例如应用于工厂搬运、分拣等环节的移动机器人，便凭借着技术的发展开拓出了全新市场，一跃成为物流配送行业的重要生力军。</w:t>
            </w:r>
          </w:p>
          <w:p w14:paraId="44C7925C" w14:textId="77777777" w:rsidR="007D7957" w:rsidRPr="007D7957" w:rsidRDefault="007D7957" w:rsidP="007D7957">
            <w:pPr>
              <w:spacing w:beforeLines="50" w:before="120"/>
              <w:rPr>
                <w:sz w:val="24"/>
              </w:rPr>
            </w:pPr>
            <w:r w:rsidRPr="007D7957">
              <w:rPr>
                <w:rFonts w:hint="eastAsia"/>
                <w:sz w:val="24"/>
              </w:rPr>
              <w:t>目前，以京东、菜鸟、亚马逊等为代表的电商企业都已经推出了各自的配送机器人解决方案，一些初创公司也在积极研发先进的配送机器人产品。他们尝试着借助搭载无人驾驶技术的无人机或机器人，将网店的货物直接送到购买者的手上，利用“机器换人”解决配送行业“最后一公里”的问题。</w:t>
            </w:r>
          </w:p>
          <w:p w14:paraId="37469CA1" w14:textId="59DBF334" w:rsidR="007D7957" w:rsidRDefault="007D7957" w:rsidP="007D7957">
            <w:pPr>
              <w:spacing w:beforeLines="50" w:before="120"/>
              <w:rPr>
                <w:sz w:val="24"/>
              </w:rPr>
            </w:pPr>
            <w:r w:rsidRPr="007D7957">
              <w:rPr>
                <w:rFonts w:hint="eastAsia"/>
                <w:sz w:val="24"/>
              </w:rPr>
              <w:t>快递“最后一公里”问题，近年来一直是物流业的一个痛点。因为这一公里可能要穿街过巷、</w:t>
            </w:r>
            <w:proofErr w:type="gramStart"/>
            <w:r w:rsidRPr="007D7957">
              <w:rPr>
                <w:rFonts w:hint="eastAsia"/>
                <w:sz w:val="24"/>
              </w:rPr>
              <w:t>翻阶上楼</w:t>
            </w:r>
            <w:proofErr w:type="gramEnd"/>
            <w:r w:rsidRPr="007D7957">
              <w:rPr>
                <w:rFonts w:hint="eastAsia"/>
                <w:sz w:val="24"/>
              </w:rPr>
              <w:t>，过去一直是采用人力来执行，但现在一方面人</w:t>
            </w:r>
            <w:proofErr w:type="gramStart"/>
            <w:r w:rsidRPr="007D7957">
              <w:rPr>
                <w:rFonts w:hint="eastAsia"/>
                <w:sz w:val="24"/>
              </w:rPr>
              <w:t>力成本</w:t>
            </w:r>
            <w:proofErr w:type="gramEnd"/>
            <w:r w:rsidRPr="007D7957">
              <w:rPr>
                <w:rFonts w:hint="eastAsia"/>
                <w:sz w:val="24"/>
              </w:rPr>
              <w:t>开始急剧提升，另一方面电商发展带动物流订单增多，配送压力开始显著增加，传统的人力配送方式已经逐渐无法满足行业发展的需要。</w:t>
            </w:r>
          </w:p>
          <w:p w14:paraId="660DE8E1" w14:textId="43C25152" w:rsidR="007D7957" w:rsidRDefault="007D7957" w:rsidP="007D7957">
            <w:pPr>
              <w:spacing w:beforeLines="50" w:before="120"/>
              <w:rPr>
                <w:sz w:val="24"/>
              </w:rPr>
            </w:pPr>
            <w:r w:rsidRPr="007D7957">
              <w:rPr>
                <w:rFonts w:hint="eastAsia"/>
                <w:sz w:val="24"/>
              </w:rPr>
              <w:t>我国作为工业机器人消费大国，对于机器人的应用一直十分积极，因此在当前物流业进入转型期，国家在宏观层面给予物流信息化、智能化发展支持和引导的情况下，我国企业也顺势加大了物流机器人的研发应用。</w:t>
            </w:r>
          </w:p>
          <w:p w14:paraId="10B69DAB" w14:textId="73D4E10C" w:rsidR="007D7957" w:rsidRDefault="007D7957" w:rsidP="007D7957">
            <w:pPr>
              <w:spacing w:beforeLines="50" w:before="120"/>
              <w:rPr>
                <w:sz w:val="24"/>
              </w:rPr>
            </w:pPr>
            <w:r w:rsidRPr="007D7957">
              <w:rPr>
                <w:rFonts w:hint="eastAsia"/>
                <w:sz w:val="24"/>
              </w:rPr>
              <w:t>从去年开始，以京东为首的科技企业便开始了物流机器人的探索之路。</w:t>
            </w:r>
            <w:r w:rsidRPr="007D7957">
              <w:rPr>
                <w:rFonts w:hint="eastAsia"/>
                <w:sz w:val="24"/>
              </w:rPr>
              <w:t>2017</w:t>
            </w:r>
            <w:r w:rsidRPr="007D7957">
              <w:rPr>
                <w:rFonts w:hint="eastAsia"/>
                <w:sz w:val="24"/>
              </w:rPr>
              <w:t>年</w:t>
            </w:r>
            <w:r w:rsidRPr="007D7957">
              <w:rPr>
                <w:rFonts w:hint="eastAsia"/>
                <w:sz w:val="24"/>
              </w:rPr>
              <w:t>6</w:t>
            </w:r>
            <w:r w:rsidRPr="007D7957">
              <w:rPr>
                <w:rFonts w:hint="eastAsia"/>
                <w:sz w:val="24"/>
              </w:rPr>
              <w:t>月，京东无人</w:t>
            </w:r>
            <w:proofErr w:type="gramStart"/>
            <w:r w:rsidRPr="007D7957">
              <w:rPr>
                <w:rFonts w:hint="eastAsia"/>
                <w:sz w:val="24"/>
              </w:rPr>
              <w:t>配送车</w:t>
            </w:r>
            <w:proofErr w:type="gramEnd"/>
            <w:r w:rsidRPr="007D7957">
              <w:rPr>
                <w:rFonts w:hint="eastAsia"/>
                <w:sz w:val="24"/>
              </w:rPr>
              <w:t>在中国人民大学</w:t>
            </w:r>
            <w:proofErr w:type="gramStart"/>
            <w:r w:rsidRPr="007D7957">
              <w:rPr>
                <w:rFonts w:hint="eastAsia"/>
                <w:sz w:val="24"/>
              </w:rPr>
              <w:t>完成首单配送</w:t>
            </w:r>
            <w:proofErr w:type="gramEnd"/>
            <w:r w:rsidRPr="007D7957">
              <w:rPr>
                <w:rFonts w:hint="eastAsia"/>
                <w:sz w:val="24"/>
              </w:rPr>
              <w:t>，开启了国内无人配送机器人正式运营的先河；同年</w:t>
            </w:r>
            <w:r w:rsidRPr="007D7957">
              <w:rPr>
                <w:rFonts w:hint="eastAsia"/>
                <w:sz w:val="24"/>
              </w:rPr>
              <w:t>10</w:t>
            </w:r>
            <w:r w:rsidRPr="007D7957">
              <w:rPr>
                <w:rFonts w:hint="eastAsia"/>
                <w:sz w:val="24"/>
              </w:rPr>
              <w:t>月，京东又建成全球首个全流程无人仓，将仓储机器人、分拣机器人、码垛机器人、物流</w:t>
            </w:r>
            <w:r w:rsidRPr="007D7957">
              <w:rPr>
                <w:rFonts w:hint="eastAsia"/>
                <w:sz w:val="24"/>
              </w:rPr>
              <w:t>AGV</w:t>
            </w:r>
            <w:r w:rsidRPr="007D7957">
              <w:rPr>
                <w:rFonts w:hint="eastAsia"/>
                <w:sz w:val="24"/>
              </w:rPr>
              <w:t>等智能产品引入物流仓储环节之中。</w:t>
            </w:r>
          </w:p>
          <w:p w14:paraId="5210377B" w14:textId="6EF18166" w:rsidR="007D7957" w:rsidRPr="007D7957" w:rsidRDefault="007D7957" w:rsidP="007D7957">
            <w:pPr>
              <w:spacing w:beforeLines="50" w:before="120"/>
              <w:rPr>
                <w:sz w:val="24"/>
              </w:rPr>
            </w:pPr>
            <w:r w:rsidRPr="007D7957">
              <w:rPr>
                <w:rFonts w:hint="eastAsia"/>
                <w:sz w:val="24"/>
              </w:rPr>
              <w:t>在后疫情时代的背景下，如何在尽量减少人员流动和接触的前提下确保复工复产变得尤为重要。测温机器人、消毒机器人、巡逻机器人、监控机器人等产品近年来已经得到了较为广泛的应用。人员密集型的产业开始寻求机器人对人工的替代。</w:t>
            </w:r>
          </w:p>
          <w:p w14:paraId="15CC8D61" w14:textId="784BD38D" w:rsidR="007D7957" w:rsidRPr="00D17953" w:rsidRDefault="007D7957" w:rsidP="007D7957">
            <w:pPr>
              <w:spacing w:beforeLines="50" w:before="120"/>
              <w:rPr>
                <w:sz w:val="24"/>
              </w:rPr>
            </w:pPr>
            <w:r w:rsidRPr="007D7957">
              <w:rPr>
                <w:rFonts w:hint="eastAsia"/>
                <w:sz w:val="24"/>
              </w:rPr>
              <w:t>替代重复性劳动、预警疫情险情、简单排险能力……通过疫情后的复工复产工作的开展，人们看到了机器人更广阔的应用前景，也对机器人的功能作用提出了更多元、更集成的需求。人工智能和机器人的重要性愈发凸显，未来发展的思路和前景也更加明晰。随着更多企业和机构接纳机器人、更多人才投身机器人行业，机器人有望在人们的生活中扮演更重要的角色。</w:t>
            </w:r>
          </w:p>
        </w:tc>
      </w:tr>
      <w:tr w:rsidR="00E05CE3" w:rsidRPr="00D17953" w14:paraId="57F7C1DD" w14:textId="77777777" w:rsidTr="004603D8">
        <w:trPr>
          <w:cantSplit/>
          <w:trHeight w:val="4672"/>
          <w:jc w:val="center"/>
        </w:trPr>
        <w:tc>
          <w:tcPr>
            <w:tcW w:w="9112" w:type="dxa"/>
            <w:gridSpan w:val="13"/>
            <w:tcBorders>
              <w:top w:val="single" w:sz="4" w:space="0" w:color="auto"/>
              <w:left w:val="single" w:sz="4" w:space="0" w:color="auto"/>
              <w:bottom w:val="single" w:sz="4" w:space="0" w:color="auto"/>
              <w:right w:val="single" w:sz="4" w:space="0" w:color="auto"/>
            </w:tcBorders>
          </w:tcPr>
          <w:p w14:paraId="1A714911" w14:textId="34DE20DA" w:rsidR="00E05CE3" w:rsidRPr="00850F83" w:rsidRDefault="00E05CE3" w:rsidP="00E05CE3">
            <w:pPr>
              <w:spacing w:beforeLines="50" w:before="120"/>
              <w:rPr>
                <w:b/>
                <w:bCs/>
                <w:sz w:val="24"/>
              </w:rPr>
            </w:pPr>
            <w:r w:rsidRPr="00850F83">
              <w:rPr>
                <w:rFonts w:hint="eastAsia"/>
                <w:b/>
                <w:bCs/>
                <w:sz w:val="24"/>
              </w:rPr>
              <w:lastRenderedPageBreak/>
              <w:t>三、</w:t>
            </w:r>
            <w:r w:rsidR="004603D8" w:rsidRPr="00850F83">
              <w:rPr>
                <w:rFonts w:hint="eastAsia"/>
                <w:b/>
                <w:bCs/>
                <w:sz w:val="24"/>
              </w:rPr>
              <w:t>项目实施的目的、意义（不少于</w:t>
            </w:r>
            <w:r w:rsidR="004603D8" w:rsidRPr="00850F83">
              <w:rPr>
                <w:rFonts w:hint="eastAsia"/>
                <w:b/>
                <w:bCs/>
                <w:sz w:val="24"/>
              </w:rPr>
              <w:t>2</w:t>
            </w:r>
            <w:r w:rsidR="004603D8" w:rsidRPr="00850F83">
              <w:rPr>
                <w:b/>
                <w:bCs/>
                <w:sz w:val="24"/>
              </w:rPr>
              <w:t>00</w:t>
            </w:r>
            <w:r w:rsidR="004603D8" w:rsidRPr="00850F83">
              <w:rPr>
                <w:b/>
                <w:bCs/>
                <w:sz w:val="24"/>
              </w:rPr>
              <w:t>字</w:t>
            </w:r>
            <w:r w:rsidR="004603D8" w:rsidRPr="00850F83">
              <w:rPr>
                <w:rFonts w:hint="eastAsia"/>
                <w:b/>
                <w:bCs/>
                <w:sz w:val="24"/>
              </w:rPr>
              <w:t>）</w:t>
            </w:r>
          </w:p>
          <w:p w14:paraId="489F111A" w14:textId="33DA9CD3" w:rsidR="006E788C" w:rsidRDefault="006E788C" w:rsidP="00E05CE3">
            <w:pPr>
              <w:spacing w:beforeLines="50" w:before="120"/>
              <w:rPr>
                <w:sz w:val="24"/>
              </w:rPr>
            </w:pPr>
            <w:r>
              <w:rPr>
                <w:rFonts w:hint="eastAsia"/>
                <w:sz w:val="24"/>
              </w:rPr>
              <w:t>为了</w:t>
            </w:r>
            <w:r w:rsidRPr="006E788C">
              <w:rPr>
                <w:rFonts w:hint="eastAsia"/>
                <w:sz w:val="24"/>
              </w:rPr>
              <w:t>借助搭载无人驾驶技术的机器人，将网店的货物直接送到购买者的手上，利用“机器换人”解决配送行业“最后一公里”的问题</w:t>
            </w:r>
            <w:r>
              <w:rPr>
                <w:rFonts w:hint="eastAsia"/>
                <w:sz w:val="24"/>
              </w:rPr>
              <w:t>，我们计划制作一款新型智能物流配送机器人，在现有的配送机器人上找出不足，并加以改进</w:t>
            </w:r>
            <w:r w:rsidR="0063436B">
              <w:rPr>
                <w:rFonts w:hint="eastAsia"/>
                <w:sz w:val="24"/>
              </w:rPr>
              <w:t>，拥有以下对比特点：</w:t>
            </w:r>
          </w:p>
          <w:p w14:paraId="33114B9B" w14:textId="77777777" w:rsidR="006E788C" w:rsidRPr="006E788C" w:rsidRDefault="006E788C" w:rsidP="006E788C">
            <w:pPr>
              <w:spacing w:beforeLines="50" w:before="120"/>
              <w:rPr>
                <w:sz w:val="24"/>
              </w:rPr>
            </w:pPr>
            <w:r w:rsidRPr="006E788C">
              <w:rPr>
                <w:rFonts w:hint="eastAsia"/>
                <w:sz w:val="24"/>
              </w:rPr>
              <w:t>为了适应不同的生活环境，与普通的配送</w:t>
            </w:r>
            <w:proofErr w:type="gramStart"/>
            <w:r w:rsidRPr="006E788C">
              <w:rPr>
                <w:rFonts w:hint="eastAsia"/>
                <w:sz w:val="24"/>
              </w:rPr>
              <w:t>物流车</w:t>
            </w:r>
            <w:proofErr w:type="gramEnd"/>
            <w:r w:rsidRPr="006E788C">
              <w:rPr>
                <w:rFonts w:hint="eastAsia"/>
                <w:sz w:val="24"/>
              </w:rPr>
              <w:t>不同，本产品具备较强的障碍环境穿越能力，传统的配送</w:t>
            </w:r>
            <w:proofErr w:type="gramStart"/>
            <w:r w:rsidRPr="006E788C">
              <w:rPr>
                <w:rFonts w:hint="eastAsia"/>
                <w:sz w:val="24"/>
              </w:rPr>
              <w:t>物流车</w:t>
            </w:r>
            <w:proofErr w:type="gramEnd"/>
            <w:r w:rsidRPr="006E788C">
              <w:rPr>
                <w:rFonts w:hint="eastAsia"/>
                <w:sz w:val="24"/>
              </w:rPr>
              <w:t>往往笨重而不够灵活，本作品采用轮式的设计，具有强大越障能力的同时，更为灵活轻巧。</w:t>
            </w:r>
          </w:p>
          <w:p w14:paraId="398E3F71" w14:textId="77777777" w:rsidR="006E788C" w:rsidRPr="006E788C" w:rsidRDefault="006E788C" w:rsidP="006E788C">
            <w:pPr>
              <w:spacing w:beforeLines="50" w:before="120"/>
              <w:rPr>
                <w:sz w:val="24"/>
              </w:rPr>
            </w:pPr>
            <w:r w:rsidRPr="006E788C">
              <w:rPr>
                <w:rFonts w:hint="eastAsia"/>
                <w:sz w:val="24"/>
              </w:rPr>
              <w:t>一般的配送</w:t>
            </w:r>
            <w:proofErr w:type="gramStart"/>
            <w:r w:rsidRPr="006E788C">
              <w:rPr>
                <w:rFonts w:hint="eastAsia"/>
                <w:sz w:val="24"/>
              </w:rPr>
              <w:t>物流车</w:t>
            </w:r>
            <w:proofErr w:type="gramEnd"/>
            <w:r w:rsidRPr="006E788C">
              <w:rPr>
                <w:rFonts w:hint="eastAsia"/>
                <w:sz w:val="24"/>
              </w:rPr>
              <w:t>往往采用人工遥控或使用地图匹配、陆标等导航方式，而本作品不仅支持人工远程遥控，更创造性的具备了复杂未知环境自主探索、图像复杂识别的能力，无需人员操作，可自主路径规划，险情预警，并且能够建立二维地图，实时回传。</w:t>
            </w:r>
          </w:p>
          <w:p w14:paraId="2124AC7E" w14:textId="19A0ED5A" w:rsidR="006E788C" w:rsidRPr="006E788C" w:rsidRDefault="006E788C" w:rsidP="006E788C">
            <w:pPr>
              <w:spacing w:beforeLines="50" w:before="120"/>
              <w:rPr>
                <w:sz w:val="24"/>
              </w:rPr>
            </w:pPr>
            <w:r w:rsidRPr="006E788C">
              <w:rPr>
                <w:rFonts w:hint="eastAsia"/>
                <w:sz w:val="24"/>
              </w:rPr>
              <w:t>一般配送</w:t>
            </w:r>
            <w:proofErr w:type="gramStart"/>
            <w:r w:rsidRPr="006E788C">
              <w:rPr>
                <w:rFonts w:hint="eastAsia"/>
                <w:sz w:val="24"/>
              </w:rPr>
              <w:t>物流车</w:t>
            </w:r>
            <w:proofErr w:type="gramEnd"/>
            <w:r w:rsidRPr="006E788C">
              <w:rPr>
                <w:rFonts w:hint="eastAsia"/>
                <w:sz w:val="24"/>
              </w:rPr>
              <w:t>不具备或无法自主完成人员识别，而本作品充分利用多传感器信息进行融合，可以提高搜寻的效率，避免遗漏。</w:t>
            </w:r>
          </w:p>
          <w:p w14:paraId="16FA1A78" w14:textId="77777777" w:rsidR="006E788C" w:rsidRPr="006E788C" w:rsidRDefault="006E788C" w:rsidP="006E788C">
            <w:pPr>
              <w:spacing w:beforeLines="50" w:before="120"/>
              <w:rPr>
                <w:sz w:val="24"/>
              </w:rPr>
            </w:pPr>
            <w:r w:rsidRPr="006E788C">
              <w:rPr>
                <w:rFonts w:hint="eastAsia"/>
                <w:sz w:val="24"/>
              </w:rPr>
              <w:t>配送</w:t>
            </w:r>
            <w:proofErr w:type="gramStart"/>
            <w:r w:rsidRPr="006E788C">
              <w:rPr>
                <w:rFonts w:hint="eastAsia"/>
                <w:sz w:val="24"/>
              </w:rPr>
              <w:t>物流车</w:t>
            </w:r>
            <w:proofErr w:type="gramEnd"/>
            <w:r w:rsidRPr="006E788C">
              <w:rPr>
                <w:rFonts w:hint="eastAsia"/>
                <w:sz w:val="24"/>
              </w:rPr>
              <w:t>的六自由度机械臂是一个大胆创新，将物件抓取与物件配送合二为一，将两个功能集合，给物流</w:t>
            </w:r>
            <w:proofErr w:type="gramStart"/>
            <w:r w:rsidRPr="006E788C">
              <w:rPr>
                <w:rFonts w:hint="eastAsia"/>
                <w:sz w:val="24"/>
              </w:rPr>
              <w:t>配送车</w:t>
            </w:r>
            <w:proofErr w:type="gramEnd"/>
            <w:r w:rsidRPr="006E788C">
              <w:rPr>
                <w:rFonts w:hint="eastAsia"/>
                <w:sz w:val="24"/>
              </w:rPr>
              <w:t>的功能进行扩展，并且可以适应更广的功能领域。</w:t>
            </w:r>
          </w:p>
          <w:p w14:paraId="13D62605" w14:textId="77777777" w:rsidR="006E788C" w:rsidRPr="006E788C" w:rsidRDefault="006E788C" w:rsidP="006E788C">
            <w:pPr>
              <w:spacing w:beforeLines="50" w:before="120"/>
              <w:rPr>
                <w:sz w:val="24"/>
              </w:rPr>
            </w:pPr>
            <w:r w:rsidRPr="006E788C">
              <w:rPr>
                <w:rFonts w:hint="eastAsia"/>
                <w:sz w:val="24"/>
              </w:rPr>
              <w:t>本系统使用的</w:t>
            </w:r>
            <w:r w:rsidRPr="006E788C">
              <w:rPr>
                <w:rFonts w:hint="eastAsia"/>
                <w:sz w:val="24"/>
              </w:rPr>
              <w:t>SLAM</w:t>
            </w:r>
            <w:r w:rsidRPr="006E788C">
              <w:rPr>
                <w:rFonts w:hint="eastAsia"/>
                <w:sz w:val="24"/>
              </w:rPr>
              <w:t>算法以谷歌近年来开源的</w:t>
            </w:r>
            <w:r w:rsidRPr="006E788C">
              <w:rPr>
                <w:rFonts w:hint="eastAsia"/>
                <w:sz w:val="24"/>
              </w:rPr>
              <w:t>SLAM</w:t>
            </w:r>
            <w:r w:rsidRPr="006E788C">
              <w:rPr>
                <w:rFonts w:hint="eastAsia"/>
                <w:sz w:val="24"/>
              </w:rPr>
              <w:t>算法</w:t>
            </w:r>
            <w:r w:rsidRPr="006E788C">
              <w:rPr>
                <w:rFonts w:hint="eastAsia"/>
                <w:sz w:val="24"/>
              </w:rPr>
              <w:t>Cartographer</w:t>
            </w:r>
            <w:r w:rsidRPr="006E788C">
              <w:rPr>
                <w:rFonts w:hint="eastAsia"/>
                <w:sz w:val="24"/>
              </w:rPr>
              <w:t>为基础，加以优化和改进，使其更适合疫情区域中的多功能巡检机器人的应用。</w:t>
            </w:r>
          </w:p>
          <w:p w14:paraId="197D38AE" w14:textId="77777777" w:rsidR="006E788C" w:rsidRPr="006E788C" w:rsidRDefault="006E788C" w:rsidP="006E788C">
            <w:pPr>
              <w:spacing w:beforeLines="50" w:before="120"/>
              <w:rPr>
                <w:sz w:val="24"/>
              </w:rPr>
            </w:pPr>
            <w:r w:rsidRPr="006E788C">
              <w:rPr>
                <w:rFonts w:hint="eastAsia"/>
                <w:sz w:val="24"/>
              </w:rPr>
              <w:t>Faster R-CNN</w:t>
            </w:r>
            <w:r w:rsidRPr="006E788C">
              <w:rPr>
                <w:rFonts w:hint="eastAsia"/>
                <w:sz w:val="24"/>
              </w:rPr>
              <w:t>是由</w:t>
            </w:r>
            <w:r w:rsidRPr="006E788C">
              <w:rPr>
                <w:rFonts w:hint="eastAsia"/>
                <w:sz w:val="24"/>
              </w:rPr>
              <w:t xml:space="preserve">Ross B. </w:t>
            </w:r>
            <w:proofErr w:type="spellStart"/>
            <w:r w:rsidRPr="006E788C">
              <w:rPr>
                <w:rFonts w:hint="eastAsia"/>
                <w:sz w:val="24"/>
              </w:rPr>
              <w:t>Girshick</w:t>
            </w:r>
            <w:proofErr w:type="spellEnd"/>
            <w:r w:rsidRPr="006E788C">
              <w:rPr>
                <w:rFonts w:hint="eastAsia"/>
                <w:sz w:val="24"/>
              </w:rPr>
              <w:t>在</w:t>
            </w:r>
            <w:r w:rsidRPr="006E788C">
              <w:rPr>
                <w:rFonts w:hint="eastAsia"/>
                <w:sz w:val="24"/>
              </w:rPr>
              <w:t>2016</w:t>
            </w:r>
            <w:r w:rsidRPr="006E788C">
              <w:rPr>
                <w:rFonts w:hint="eastAsia"/>
                <w:sz w:val="24"/>
              </w:rPr>
              <w:t>年提出机器学习模型。在结构上，</w:t>
            </w:r>
            <w:r w:rsidRPr="006E788C">
              <w:rPr>
                <w:rFonts w:hint="eastAsia"/>
                <w:sz w:val="24"/>
              </w:rPr>
              <w:t>Faster RCNN</w:t>
            </w:r>
            <w:r w:rsidRPr="006E788C">
              <w:rPr>
                <w:rFonts w:hint="eastAsia"/>
                <w:sz w:val="24"/>
              </w:rPr>
              <w:t>经过</w:t>
            </w:r>
            <w:r w:rsidRPr="006E788C">
              <w:rPr>
                <w:rFonts w:hint="eastAsia"/>
                <w:sz w:val="24"/>
              </w:rPr>
              <w:t>R-CNN</w:t>
            </w:r>
            <w:r w:rsidRPr="006E788C">
              <w:rPr>
                <w:rFonts w:hint="eastAsia"/>
                <w:sz w:val="24"/>
              </w:rPr>
              <w:t>和</w:t>
            </w:r>
            <w:r w:rsidRPr="006E788C">
              <w:rPr>
                <w:rFonts w:hint="eastAsia"/>
                <w:sz w:val="24"/>
              </w:rPr>
              <w:t>Fast RCNN</w:t>
            </w:r>
            <w:r w:rsidRPr="006E788C">
              <w:rPr>
                <w:rFonts w:hint="eastAsia"/>
                <w:sz w:val="24"/>
              </w:rPr>
              <w:t>的积淀，将特征抽取、预选</w:t>
            </w:r>
            <w:proofErr w:type="gramStart"/>
            <w:r w:rsidRPr="006E788C">
              <w:rPr>
                <w:rFonts w:hint="eastAsia"/>
                <w:sz w:val="24"/>
              </w:rPr>
              <w:t>框处理</w:t>
            </w:r>
            <w:proofErr w:type="gramEnd"/>
            <w:r w:rsidRPr="006E788C">
              <w:rPr>
                <w:rFonts w:hint="eastAsia"/>
                <w:sz w:val="24"/>
              </w:rPr>
              <w:t>等步骤都整合在了一个网络中，使得综合性能有较大提高，在检测速度方面尤为明显。</w:t>
            </w:r>
          </w:p>
          <w:p w14:paraId="5704387C" w14:textId="73F41ACA" w:rsidR="007D7957" w:rsidRPr="00D17953" w:rsidRDefault="006E788C" w:rsidP="006E788C">
            <w:pPr>
              <w:spacing w:beforeLines="50" w:before="120"/>
              <w:rPr>
                <w:sz w:val="24"/>
              </w:rPr>
            </w:pPr>
            <w:r w:rsidRPr="006E788C">
              <w:rPr>
                <w:rFonts w:hint="eastAsia"/>
                <w:sz w:val="24"/>
              </w:rPr>
              <w:t>作品基于</w:t>
            </w:r>
            <w:r w:rsidRPr="006E788C">
              <w:rPr>
                <w:rFonts w:hint="eastAsia"/>
                <w:sz w:val="24"/>
              </w:rPr>
              <w:t>ubuntu18.04</w:t>
            </w:r>
            <w:r w:rsidRPr="006E788C">
              <w:rPr>
                <w:rFonts w:hint="eastAsia"/>
                <w:sz w:val="24"/>
              </w:rPr>
              <w:t>上的</w:t>
            </w:r>
            <w:r w:rsidRPr="006E788C">
              <w:rPr>
                <w:rFonts w:hint="eastAsia"/>
                <w:sz w:val="24"/>
              </w:rPr>
              <w:t>ROS melodic</w:t>
            </w:r>
            <w:r w:rsidRPr="006E788C">
              <w:rPr>
                <w:rFonts w:hint="eastAsia"/>
                <w:sz w:val="24"/>
              </w:rPr>
              <w:t>，</w:t>
            </w:r>
            <w:proofErr w:type="gramStart"/>
            <w:r w:rsidRPr="006E788C">
              <w:rPr>
                <w:rFonts w:hint="eastAsia"/>
                <w:sz w:val="24"/>
              </w:rPr>
              <w:t>逆运动</w:t>
            </w:r>
            <w:proofErr w:type="gramEnd"/>
            <w:r w:rsidRPr="006E788C">
              <w:rPr>
                <w:rFonts w:hint="eastAsia"/>
                <w:sz w:val="24"/>
              </w:rPr>
              <w:t>学部分主要通过</w:t>
            </w:r>
            <w:r w:rsidRPr="006E788C">
              <w:rPr>
                <w:rFonts w:hint="eastAsia"/>
                <w:sz w:val="24"/>
              </w:rPr>
              <w:t>OMPL(</w:t>
            </w:r>
            <w:r w:rsidRPr="006E788C">
              <w:rPr>
                <w:rFonts w:hint="eastAsia"/>
                <w:sz w:val="24"/>
              </w:rPr>
              <w:t>开源运动规划库），使用基于采样的先进运动学算法（主要由</w:t>
            </w:r>
            <w:r w:rsidRPr="006E788C">
              <w:rPr>
                <w:rFonts w:hint="eastAsia"/>
                <w:sz w:val="24"/>
              </w:rPr>
              <w:t>RRT</w:t>
            </w:r>
            <w:r w:rsidRPr="006E788C">
              <w:rPr>
                <w:rFonts w:hint="eastAsia"/>
                <w:sz w:val="24"/>
              </w:rPr>
              <w:t>，</w:t>
            </w:r>
            <w:r w:rsidRPr="006E788C">
              <w:rPr>
                <w:rFonts w:hint="eastAsia"/>
                <w:sz w:val="24"/>
              </w:rPr>
              <w:t>PRM</w:t>
            </w:r>
            <w:r w:rsidRPr="006E788C">
              <w:rPr>
                <w:rFonts w:hint="eastAsia"/>
                <w:sz w:val="24"/>
              </w:rPr>
              <w:t>等算法组成）进行避障的逆运动学规划。规划结果将下发，完成机械臂的自主运动规划。处理过后的正运动学与逆运动学信息将</w:t>
            </w:r>
            <w:proofErr w:type="gramStart"/>
            <w:r w:rsidRPr="006E788C">
              <w:rPr>
                <w:rFonts w:hint="eastAsia"/>
                <w:sz w:val="24"/>
              </w:rPr>
              <w:t>被发布</w:t>
            </w:r>
            <w:proofErr w:type="gramEnd"/>
            <w:r w:rsidRPr="006E788C">
              <w:rPr>
                <w:rFonts w:hint="eastAsia"/>
                <w:sz w:val="24"/>
              </w:rPr>
              <w:t>到实时的姿态显示中，我们可以在本机端实时看到机械臂的理想姿态。</w:t>
            </w:r>
          </w:p>
        </w:tc>
      </w:tr>
      <w:tr w:rsidR="00E05CE3" w:rsidRPr="00D17953" w14:paraId="4B24956E" w14:textId="77777777" w:rsidTr="004603D8">
        <w:trPr>
          <w:cantSplit/>
          <w:trHeight w:val="3135"/>
          <w:jc w:val="center"/>
        </w:trPr>
        <w:tc>
          <w:tcPr>
            <w:tcW w:w="9112" w:type="dxa"/>
            <w:gridSpan w:val="13"/>
            <w:tcBorders>
              <w:top w:val="single" w:sz="4" w:space="0" w:color="auto"/>
              <w:left w:val="single" w:sz="4" w:space="0" w:color="auto"/>
              <w:bottom w:val="single" w:sz="4" w:space="0" w:color="auto"/>
              <w:right w:val="single" w:sz="4" w:space="0" w:color="auto"/>
            </w:tcBorders>
          </w:tcPr>
          <w:p w14:paraId="1D2A5704" w14:textId="77777777" w:rsidR="00E05CE3" w:rsidRPr="00850F83" w:rsidRDefault="004603D8" w:rsidP="00E05CE3">
            <w:pPr>
              <w:spacing w:beforeLines="50" w:before="120"/>
              <w:rPr>
                <w:rFonts w:ascii="宋体" w:cs="宋体"/>
                <w:b/>
                <w:bCs/>
                <w:kern w:val="0"/>
                <w:sz w:val="24"/>
              </w:rPr>
            </w:pPr>
            <w:r w:rsidRPr="00850F83">
              <w:rPr>
                <w:rFonts w:ascii="宋体" w:cs="宋体" w:hint="eastAsia"/>
                <w:b/>
                <w:bCs/>
                <w:kern w:val="0"/>
                <w:sz w:val="24"/>
              </w:rPr>
              <w:lastRenderedPageBreak/>
              <w:t>四、项目研究内容和</w:t>
            </w:r>
            <w:proofErr w:type="gramStart"/>
            <w:r w:rsidRPr="00850F83">
              <w:rPr>
                <w:rFonts w:ascii="宋体" w:cs="宋体" w:hint="eastAsia"/>
                <w:b/>
                <w:bCs/>
                <w:kern w:val="0"/>
                <w:sz w:val="24"/>
              </w:rPr>
              <w:t>拟解决</w:t>
            </w:r>
            <w:proofErr w:type="gramEnd"/>
            <w:r w:rsidRPr="00850F83">
              <w:rPr>
                <w:rFonts w:ascii="宋体" w:cs="宋体" w:hint="eastAsia"/>
                <w:b/>
                <w:bCs/>
                <w:kern w:val="0"/>
                <w:sz w:val="24"/>
              </w:rPr>
              <w:t>的关键问题（不少于</w:t>
            </w:r>
            <w:r w:rsidRPr="00850F83">
              <w:rPr>
                <w:rFonts w:ascii="TimesNewRomanPSMT" w:eastAsia="TimesNewRomanPSMT" w:cs="TimesNewRomanPSMT"/>
                <w:b/>
                <w:bCs/>
                <w:kern w:val="0"/>
                <w:sz w:val="24"/>
              </w:rPr>
              <w:t xml:space="preserve">300 </w:t>
            </w:r>
            <w:r w:rsidRPr="00850F83">
              <w:rPr>
                <w:rFonts w:ascii="宋体" w:cs="宋体" w:hint="eastAsia"/>
                <w:b/>
                <w:bCs/>
                <w:kern w:val="0"/>
                <w:sz w:val="24"/>
              </w:rPr>
              <w:t>字）</w:t>
            </w:r>
          </w:p>
          <w:p w14:paraId="1445F5F5" w14:textId="1BE9C675" w:rsidR="00E84D30" w:rsidRPr="00E84D30" w:rsidRDefault="00E84D30" w:rsidP="00E84D30">
            <w:pPr>
              <w:spacing w:beforeLines="50" w:before="120"/>
              <w:rPr>
                <w:sz w:val="24"/>
              </w:rPr>
            </w:pPr>
            <w:r w:rsidRPr="00E84D30">
              <w:rPr>
                <w:rFonts w:hint="eastAsia"/>
                <w:sz w:val="24"/>
              </w:rPr>
              <w:t>项目主要是利用我们现有技术研究轮式机器人在</w:t>
            </w:r>
            <w:r>
              <w:rPr>
                <w:rFonts w:hint="eastAsia"/>
                <w:sz w:val="24"/>
              </w:rPr>
              <w:t>物流配送的“最后一公里”，即在物流配送点与收件人地址之间，进行对物件的识别、分拣、配送</w:t>
            </w:r>
            <w:r w:rsidRPr="00E84D30">
              <w:rPr>
                <w:rFonts w:hint="eastAsia"/>
                <w:sz w:val="24"/>
              </w:rPr>
              <w:t>等任务的可行性。我们计划这台智能物流配送机器人可</w:t>
            </w:r>
            <w:r>
              <w:rPr>
                <w:rFonts w:hint="eastAsia"/>
                <w:sz w:val="24"/>
              </w:rPr>
              <w:t>以</w:t>
            </w:r>
            <w:r w:rsidRPr="00E84D30">
              <w:rPr>
                <w:rFonts w:hint="eastAsia"/>
                <w:sz w:val="24"/>
              </w:rPr>
              <w:t>真正</w:t>
            </w:r>
            <w:r>
              <w:rPr>
                <w:rFonts w:hint="eastAsia"/>
                <w:sz w:val="24"/>
              </w:rPr>
              <w:t>应</w:t>
            </w:r>
            <w:r w:rsidRPr="00E84D30">
              <w:rPr>
                <w:rFonts w:hint="eastAsia"/>
                <w:sz w:val="24"/>
              </w:rPr>
              <w:t>用于</w:t>
            </w:r>
            <w:r>
              <w:rPr>
                <w:rFonts w:hint="eastAsia"/>
                <w:sz w:val="24"/>
              </w:rPr>
              <w:t>物流系统中，帮助完成物流配送的</w:t>
            </w:r>
            <w:r w:rsidRPr="00E84D30">
              <w:rPr>
                <w:rFonts w:hint="eastAsia"/>
                <w:sz w:val="24"/>
              </w:rPr>
              <w:t>相关工作。</w:t>
            </w:r>
            <w:r>
              <w:rPr>
                <w:rFonts w:hint="eastAsia"/>
                <w:sz w:val="24"/>
              </w:rPr>
              <w:t>目标</w:t>
            </w:r>
            <w:r w:rsidRPr="00E84D30">
              <w:rPr>
                <w:rFonts w:hint="eastAsia"/>
                <w:sz w:val="24"/>
              </w:rPr>
              <w:t>实现：</w:t>
            </w:r>
          </w:p>
          <w:p w14:paraId="5AF98122" w14:textId="6288AEE0" w:rsidR="00E84D30" w:rsidRPr="00E84D30" w:rsidRDefault="00E84D30" w:rsidP="00E84D30">
            <w:pPr>
              <w:spacing w:beforeLines="50" w:before="120"/>
              <w:rPr>
                <w:sz w:val="24"/>
              </w:rPr>
            </w:pPr>
            <w:r w:rsidRPr="00E84D30">
              <w:rPr>
                <w:rFonts w:hint="eastAsia"/>
                <w:sz w:val="24"/>
              </w:rPr>
              <w:t>1.</w:t>
            </w:r>
            <w:r w:rsidRPr="00E84D30">
              <w:rPr>
                <w:rFonts w:hint="eastAsia"/>
                <w:sz w:val="24"/>
              </w:rPr>
              <w:tab/>
            </w:r>
            <w:r w:rsidRPr="00E84D30">
              <w:rPr>
                <w:rFonts w:hint="eastAsia"/>
                <w:sz w:val="24"/>
              </w:rPr>
              <w:t>可实现对</w:t>
            </w:r>
            <w:r w:rsidR="00F74A38">
              <w:rPr>
                <w:rFonts w:hint="eastAsia"/>
                <w:sz w:val="24"/>
              </w:rPr>
              <w:t>设定路线上的自动行驶，并对路线上出现的障碍物体进行自主规避</w:t>
            </w:r>
            <w:r w:rsidRPr="00E84D30">
              <w:rPr>
                <w:rFonts w:hint="eastAsia"/>
                <w:sz w:val="24"/>
              </w:rPr>
              <w:t>，实现</w:t>
            </w:r>
            <w:r w:rsidR="00F74A38">
              <w:rPr>
                <w:rFonts w:hint="eastAsia"/>
                <w:sz w:val="24"/>
              </w:rPr>
              <w:t>自动配送</w:t>
            </w:r>
            <w:r w:rsidRPr="00E84D30">
              <w:rPr>
                <w:rFonts w:hint="eastAsia"/>
                <w:sz w:val="24"/>
              </w:rPr>
              <w:t>；</w:t>
            </w:r>
          </w:p>
          <w:p w14:paraId="30DBD9FB" w14:textId="199F69F4" w:rsidR="00E84D30" w:rsidRPr="00E84D30" w:rsidRDefault="00E84D30" w:rsidP="00E84D30">
            <w:pPr>
              <w:spacing w:beforeLines="50" w:before="120"/>
              <w:rPr>
                <w:sz w:val="24"/>
              </w:rPr>
            </w:pPr>
            <w:r w:rsidRPr="00E84D30">
              <w:rPr>
                <w:rFonts w:hint="eastAsia"/>
                <w:sz w:val="24"/>
              </w:rPr>
              <w:t>2.</w:t>
            </w:r>
            <w:r w:rsidRPr="00E84D30">
              <w:rPr>
                <w:rFonts w:hint="eastAsia"/>
                <w:sz w:val="24"/>
              </w:rPr>
              <w:tab/>
            </w:r>
            <w:r w:rsidRPr="00E84D30">
              <w:rPr>
                <w:rFonts w:hint="eastAsia"/>
                <w:sz w:val="24"/>
              </w:rPr>
              <w:t>可利用</w:t>
            </w:r>
            <w:r w:rsidR="00F74A38">
              <w:rPr>
                <w:rFonts w:hint="eastAsia"/>
                <w:sz w:val="24"/>
              </w:rPr>
              <w:t>多个各类摄像头，通过通信将图像实时反馈给</w:t>
            </w:r>
            <w:r w:rsidR="00C375B7">
              <w:rPr>
                <w:rFonts w:hint="eastAsia"/>
                <w:sz w:val="24"/>
              </w:rPr>
              <w:t>控制平台，并可进行红外线检测和动态检测障碍物</w:t>
            </w:r>
            <w:r w:rsidRPr="00E84D30">
              <w:rPr>
                <w:rFonts w:hint="eastAsia"/>
                <w:sz w:val="24"/>
              </w:rPr>
              <w:t>；</w:t>
            </w:r>
          </w:p>
          <w:p w14:paraId="7D4649D9" w14:textId="0EE5DF97" w:rsidR="00E84D30" w:rsidRPr="00E84D30" w:rsidRDefault="00E84D30" w:rsidP="00E84D30">
            <w:pPr>
              <w:spacing w:beforeLines="50" w:before="120"/>
              <w:rPr>
                <w:sz w:val="24"/>
              </w:rPr>
            </w:pPr>
            <w:r w:rsidRPr="00E84D30">
              <w:rPr>
                <w:rFonts w:hint="eastAsia"/>
                <w:sz w:val="24"/>
              </w:rPr>
              <w:t>3.</w:t>
            </w:r>
            <w:r w:rsidRPr="00E84D30">
              <w:rPr>
                <w:rFonts w:hint="eastAsia"/>
                <w:sz w:val="24"/>
              </w:rPr>
              <w:tab/>
            </w:r>
            <w:r w:rsidR="00F5178D">
              <w:rPr>
                <w:rFonts w:hint="eastAsia"/>
                <w:sz w:val="24"/>
              </w:rPr>
              <w:t>可</w:t>
            </w:r>
            <w:r w:rsidRPr="00E84D30">
              <w:rPr>
                <w:rFonts w:hint="eastAsia"/>
                <w:sz w:val="24"/>
              </w:rPr>
              <w:t>利用机械臂与其上搭载的</w:t>
            </w:r>
            <w:r w:rsidR="00F5178D">
              <w:rPr>
                <w:rFonts w:hint="eastAsia"/>
                <w:sz w:val="24"/>
              </w:rPr>
              <w:t>摄像</w:t>
            </w:r>
            <w:r w:rsidRPr="00E84D30">
              <w:rPr>
                <w:rFonts w:hint="eastAsia"/>
                <w:sz w:val="24"/>
              </w:rPr>
              <w:t>头，实现</w:t>
            </w:r>
            <w:r w:rsidR="00F5178D">
              <w:rPr>
                <w:rFonts w:hint="eastAsia"/>
                <w:sz w:val="24"/>
              </w:rPr>
              <w:t>对物件的</w:t>
            </w:r>
            <w:proofErr w:type="gramStart"/>
            <w:r w:rsidR="00F5178D">
              <w:rPr>
                <w:rFonts w:hint="eastAsia"/>
                <w:sz w:val="24"/>
              </w:rPr>
              <w:t>二维码识别</w:t>
            </w:r>
            <w:proofErr w:type="gramEnd"/>
            <w:r w:rsidR="00F5178D">
              <w:rPr>
                <w:rFonts w:hint="eastAsia"/>
                <w:sz w:val="24"/>
              </w:rPr>
              <w:t>，然后进行机械臂对物件的抓取、移动、分拣</w:t>
            </w:r>
            <w:r w:rsidRPr="00E84D30">
              <w:rPr>
                <w:rFonts w:hint="eastAsia"/>
                <w:sz w:val="24"/>
              </w:rPr>
              <w:t>。</w:t>
            </w:r>
          </w:p>
          <w:p w14:paraId="0C8BF79B" w14:textId="2928C3B7" w:rsidR="00E84D30" w:rsidRDefault="00E84D30" w:rsidP="00E84D30">
            <w:pPr>
              <w:spacing w:beforeLines="50" w:before="120"/>
              <w:rPr>
                <w:sz w:val="24"/>
              </w:rPr>
            </w:pPr>
            <w:r w:rsidRPr="00E84D30">
              <w:rPr>
                <w:rFonts w:hint="eastAsia"/>
                <w:sz w:val="24"/>
              </w:rPr>
              <w:t>4.</w:t>
            </w:r>
            <w:r w:rsidRPr="00E84D30">
              <w:rPr>
                <w:rFonts w:hint="eastAsia"/>
                <w:sz w:val="24"/>
              </w:rPr>
              <w:tab/>
            </w:r>
            <w:r w:rsidR="00F5178D">
              <w:rPr>
                <w:rFonts w:hint="eastAsia"/>
                <w:sz w:val="24"/>
              </w:rPr>
              <w:t>可利用</w:t>
            </w:r>
            <w:r w:rsidRPr="00E84D30">
              <w:rPr>
                <w:rFonts w:hint="eastAsia"/>
                <w:sz w:val="24"/>
              </w:rPr>
              <w:t>搭载</w:t>
            </w:r>
            <w:r w:rsidR="00F5178D">
              <w:rPr>
                <w:rFonts w:hint="eastAsia"/>
                <w:sz w:val="24"/>
              </w:rPr>
              <w:t>的</w:t>
            </w:r>
            <w:r w:rsidRPr="00E84D30">
              <w:rPr>
                <w:rFonts w:hint="eastAsia"/>
                <w:sz w:val="24"/>
              </w:rPr>
              <w:t>激光雷达，</w:t>
            </w:r>
            <w:r w:rsidR="00F5178D">
              <w:rPr>
                <w:rFonts w:hint="eastAsia"/>
                <w:sz w:val="24"/>
              </w:rPr>
              <w:t>配合</w:t>
            </w:r>
            <w:r w:rsidRPr="00E84D30">
              <w:rPr>
                <w:rFonts w:hint="eastAsia"/>
                <w:sz w:val="24"/>
              </w:rPr>
              <w:t>slam</w:t>
            </w:r>
            <w:r w:rsidRPr="00E84D30">
              <w:rPr>
                <w:rFonts w:hint="eastAsia"/>
                <w:sz w:val="24"/>
              </w:rPr>
              <w:t>技术和自主导航算法，实现在</w:t>
            </w:r>
            <w:r w:rsidR="00F5178D">
              <w:rPr>
                <w:rFonts w:hint="eastAsia"/>
                <w:sz w:val="24"/>
              </w:rPr>
              <w:t>未知路线</w:t>
            </w:r>
            <w:r w:rsidRPr="00E84D30">
              <w:rPr>
                <w:rFonts w:hint="eastAsia"/>
                <w:sz w:val="24"/>
              </w:rPr>
              <w:t>中的自主导航。</w:t>
            </w:r>
          </w:p>
          <w:p w14:paraId="1BE900D9" w14:textId="6567F3DB" w:rsidR="00F5178D" w:rsidRDefault="00F5178D" w:rsidP="00E84D30">
            <w:pPr>
              <w:spacing w:beforeLines="50" w:before="120"/>
              <w:rPr>
                <w:sz w:val="24"/>
              </w:rPr>
            </w:pPr>
            <w:r>
              <w:rPr>
                <w:sz w:val="24"/>
              </w:rPr>
              <w:t>5</w:t>
            </w:r>
            <w:r w:rsidRPr="00E84D30">
              <w:rPr>
                <w:rFonts w:hint="eastAsia"/>
                <w:sz w:val="24"/>
              </w:rPr>
              <w:t>.</w:t>
            </w:r>
            <w:r w:rsidRPr="00E84D30">
              <w:rPr>
                <w:rFonts w:hint="eastAsia"/>
                <w:sz w:val="24"/>
              </w:rPr>
              <w:tab/>
            </w:r>
            <w:r>
              <w:rPr>
                <w:rFonts w:hint="eastAsia"/>
                <w:sz w:val="24"/>
              </w:rPr>
              <w:t>可利用摄像头通过人脸识别，对收件人的身份进行验证，并交付对应物件</w:t>
            </w:r>
          </w:p>
          <w:p w14:paraId="3329357C" w14:textId="77777777" w:rsidR="00F5178D" w:rsidRPr="00E84D30" w:rsidRDefault="00F5178D" w:rsidP="00E84D30">
            <w:pPr>
              <w:spacing w:beforeLines="50" w:before="120"/>
              <w:rPr>
                <w:sz w:val="24"/>
              </w:rPr>
            </w:pPr>
          </w:p>
          <w:p w14:paraId="70A6ACD4" w14:textId="77777777" w:rsidR="00E84D30" w:rsidRPr="00E84D30" w:rsidRDefault="00E84D30" w:rsidP="00E84D30">
            <w:pPr>
              <w:spacing w:beforeLines="50" w:before="120"/>
              <w:rPr>
                <w:sz w:val="24"/>
              </w:rPr>
            </w:pPr>
            <w:r w:rsidRPr="00E84D30">
              <w:rPr>
                <w:rFonts w:hint="eastAsia"/>
                <w:sz w:val="24"/>
              </w:rPr>
              <w:t>综合上述功能的讨论，项目主要研究内容将包括以下三方面，分别是：</w:t>
            </w:r>
          </w:p>
          <w:p w14:paraId="454131B5" w14:textId="1D5B7F3A" w:rsidR="00E84D30" w:rsidRPr="00E84D30" w:rsidRDefault="00E84D30" w:rsidP="00E84D30">
            <w:pPr>
              <w:spacing w:beforeLines="50" w:before="120"/>
              <w:rPr>
                <w:sz w:val="24"/>
              </w:rPr>
            </w:pPr>
            <w:r w:rsidRPr="00E84D30">
              <w:rPr>
                <w:rFonts w:hint="eastAsia"/>
                <w:sz w:val="24"/>
              </w:rPr>
              <w:t>1.</w:t>
            </w:r>
            <w:r w:rsidRPr="00E84D30">
              <w:rPr>
                <w:rFonts w:hint="eastAsia"/>
                <w:sz w:val="24"/>
              </w:rPr>
              <w:tab/>
            </w:r>
            <w:r w:rsidR="00F5178D" w:rsidRPr="00E84D30">
              <w:rPr>
                <w:rFonts w:hint="eastAsia"/>
                <w:sz w:val="24"/>
              </w:rPr>
              <w:t>智能物流配送机器人</w:t>
            </w:r>
            <w:r w:rsidRPr="00E84D30">
              <w:rPr>
                <w:rFonts w:hint="eastAsia"/>
                <w:sz w:val="24"/>
              </w:rPr>
              <w:t>的机械整体设计、零件的加工和整体的装配；</w:t>
            </w:r>
          </w:p>
          <w:p w14:paraId="711CCDC9" w14:textId="678F8EBA" w:rsidR="00E84D30" w:rsidRPr="00E84D30" w:rsidRDefault="00E84D30" w:rsidP="00E84D30">
            <w:pPr>
              <w:spacing w:beforeLines="50" w:before="120"/>
              <w:rPr>
                <w:sz w:val="24"/>
              </w:rPr>
            </w:pPr>
            <w:r w:rsidRPr="00E84D30">
              <w:rPr>
                <w:rFonts w:hint="eastAsia"/>
                <w:sz w:val="24"/>
              </w:rPr>
              <w:t>2.</w:t>
            </w:r>
            <w:r w:rsidRPr="00E84D30">
              <w:rPr>
                <w:rFonts w:hint="eastAsia"/>
                <w:sz w:val="24"/>
              </w:rPr>
              <w:tab/>
            </w:r>
            <w:r w:rsidRPr="00E84D30">
              <w:rPr>
                <w:rFonts w:hint="eastAsia"/>
                <w:sz w:val="24"/>
              </w:rPr>
              <w:t>机器人的控制电路设计与底层驱动和控制程序的编写；</w:t>
            </w:r>
          </w:p>
          <w:p w14:paraId="790F7A79" w14:textId="152D7CD3" w:rsidR="00E84D30" w:rsidRPr="00E84D30" w:rsidRDefault="00E84D30" w:rsidP="00E84D30">
            <w:pPr>
              <w:spacing w:beforeLines="50" w:before="120"/>
              <w:rPr>
                <w:sz w:val="24"/>
              </w:rPr>
            </w:pPr>
            <w:r w:rsidRPr="00E84D30">
              <w:rPr>
                <w:rFonts w:hint="eastAsia"/>
                <w:sz w:val="24"/>
              </w:rPr>
              <w:t>3.</w:t>
            </w:r>
            <w:r w:rsidRPr="00E84D30">
              <w:rPr>
                <w:rFonts w:hint="eastAsia"/>
                <w:sz w:val="24"/>
              </w:rPr>
              <w:tab/>
            </w:r>
            <w:r w:rsidRPr="00E84D30">
              <w:rPr>
                <w:rFonts w:hint="eastAsia"/>
                <w:sz w:val="24"/>
              </w:rPr>
              <w:t>上位机层面的机器人运动姿态分析、控制程序的编写与调试。重点在于</w:t>
            </w:r>
            <w:r w:rsidRPr="00E84D30">
              <w:rPr>
                <w:rFonts w:hint="eastAsia"/>
                <w:sz w:val="24"/>
              </w:rPr>
              <w:t>ROS</w:t>
            </w:r>
            <w:r w:rsidRPr="00E84D30">
              <w:rPr>
                <w:rFonts w:hint="eastAsia"/>
                <w:sz w:val="24"/>
              </w:rPr>
              <w:t>平台的搭建和复杂地形底盘的设计及制作以及热成像、摄像头、激光雷达和其他传感器信息融合进行环境监测的算法设计，机械臂</w:t>
            </w:r>
            <w:r w:rsidR="00F5178D">
              <w:rPr>
                <w:rFonts w:hint="eastAsia"/>
                <w:sz w:val="24"/>
              </w:rPr>
              <w:t>与底盘</w:t>
            </w:r>
            <w:r w:rsidRPr="00E84D30">
              <w:rPr>
                <w:rFonts w:hint="eastAsia"/>
                <w:sz w:val="24"/>
              </w:rPr>
              <w:t>的运动控制，同时需要合理，高效的硬件支持来协同软件及机械的运转。</w:t>
            </w:r>
          </w:p>
          <w:p w14:paraId="61DA67DF" w14:textId="77777777" w:rsidR="00E84D30" w:rsidRPr="00E84D30" w:rsidRDefault="00E84D30" w:rsidP="00E84D30">
            <w:pPr>
              <w:spacing w:beforeLines="50" w:before="120"/>
              <w:rPr>
                <w:sz w:val="24"/>
              </w:rPr>
            </w:pPr>
            <w:r w:rsidRPr="00E84D30">
              <w:rPr>
                <w:rFonts w:hint="eastAsia"/>
                <w:sz w:val="24"/>
              </w:rPr>
              <w:t>拟解决的关键问题主要包括几个方面：</w:t>
            </w:r>
          </w:p>
          <w:p w14:paraId="12CFAFDB" w14:textId="3396EF13" w:rsidR="00E84D30" w:rsidRPr="00E84D30" w:rsidRDefault="00E84D30" w:rsidP="00E84D30">
            <w:pPr>
              <w:spacing w:beforeLines="50" w:before="120"/>
              <w:rPr>
                <w:sz w:val="24"/>
              </w:rPr>
            </w:pPr>
            <w:r w:rsidRPr="00E84D30">
              <w:rPr>
                <w:rFonts w:hint="eastAsia"/>
                <w:sz w:val="24"/>
              </w:rPr>
              <w:t>1.</w:t>
            </w:r>
            <w:r w:rsidRPr="00E84D30">
              <w:rPr>
                <w:rFonts w:hint="eastAsia"/>
                <w:sz w:val="24"/>
              </w:rPr>
              <w:tab/>
            </w:r>
            <w:r w:rsidRPr="00E84D30">
              <w:rPr>
                <w:rFonts w:hint="eastAsia"/>
                <w:sz w:val="24"/>
              </w:rPr>
              <w:t>具备</w:t>
            </w:r>
            <w:r w:rsidR="00F5178D">
              <w:rPr>
                <w:rFonts w:hint="eastAsia"/>
                <w:sz w:val="24"/>
              </w:rPr>
              <w:t>通过普通道路与台阶</w:t>
            </w:r>
            <w:r w:rsidRPr="00E84D30">
              <w:rPr>
                <w:rFonts w:hint="eastAsia"/>
                <w:sz w:val="24"/>
              </w:rPr>
              <w:t>地形能力的机械结构。</w:t>
            </w:r>
          </w:p>
          <w:p w14:paraId="449A0FDE" w14:textId="2DBD94E9" w:rsidR="00E84D30" w:rsidRPr="00E84D30" w:rsidRDefault="00E84D30" w:rsidP="00E84D30">
            <w:pPr>
              <w:spacing w:beforeLines="50" w:before="120"/>
              <w:rPr>
                <w:sz w:val="24"/>
              </w:rPr>
            </w:pPr>
            <w:r w:rsidRPr="00E84D30">
              <w:rPr>
                <w:rFonts w:hint="eastAsia"/>
                <w:sz w:val="24"/>
              </w:rPr>
              <w:t>2.</w:t>
            </w:r>
            <w:r w:rsidRPr="00E84D30">
              <w:rPr>
                <w:rFonts w:hint="eastAsia"/>
                <w:sz w:val="24"/>
              </w:rPr>
              <w:tab/>
            </w:r>
            <w:r w:rsidRPr="00E84D30">
              <w:rPr>
                <w:rFonts w:hint="eastAsia"/>
                <w:sz w:val="24"/>
              </w:rPr>
              <w:t>动态环境中机器人的自主建图。</w:t>
            </w:r>
          </w:p>
          <w:p w14:paraId="655F9109" w14:textId="77777777" w:rsidR="00E84D30" w:rsidRPr="00E84D30" w:rsidRDefault="00E84D30" w:rsidP="00E84D30">
            <w:pPr>
              <w:spacing w:beforeLines="50" w:before="120"/>
              <w:rPr>
                <w:sz w:val="24"/>
              </w:rPr>
            </w:pPr>
            <w:r w:rsidRPr="00E84D30">
              <w:rPr>
                <w:rFonts w:hint="eastAsia"/>
                <w:sz w:val="24"/>
              </w:rPr>
              <w:t>3.</w:t>
            </w:r>
            <w:r w:rsidRPr="00E84D30">
              <w:rPr>
                <w:rFonts w:hint="eastAsia"/>
                <w:sz w:val="24"/>
              </w:rPr>
              <w:tab/>
            </w:r>
            <w:r w:rsidRPr="00E84D30">
              <w:rPr>
                <w:rFonts w:hint="eastAsia"/>
                <w:sz w:val="24"/>
              </w:rPr>
              <w:t>导航和路径规划技术。</w:t>
            </w:r>
          </w:p>
          <w:p w14:paraId="1E4BFADC" w14:textId="77777777" w:rsidR="00E84D30" w:rsidRPr="00E84D30" w:rsidRDefault="00E84D30" w:rsidP="00E84D30">
            <w:pPr>
              <w:spacing w:beforeLines="50" w:before="120"/>
              <w:rPr>
                <w:sz w:val="24"/>
              </w:rPr>
            </w:pPr>
            <w:r w:rsidRPr="00E84D30">
              <w:rPr>
                <w:rFonts w:hint="eastAsia"/>
                <w:sz w:val="24"/>
              </w:rPr>
              <w:t>4.</w:t>
            </w:r>
            <w:r w:rsidRPr="00E84D30">
              <w:rPr>
                <w:rFonts w:hint="eastAsia"/>
                <w:sz w:val="24"/>
              </w:rPr>
              <w:tab/>
            </w:r>
            <w:r w:rsidRPr="00E84D30">
              <w:rPr>
                <w:rFonts w:hint="eastAsia"/>
                <w:sz w:val="24"/>
              </w:rPr>
              <w:t>基于深度学习的目标识别技术。</w:t>
            </w:r>
          </w:p>
          <w:p w14:paraId="63E395AC" w14:textId="1AD8764A" w:rsidR="00E84D30" w:rsidRPr="00E84D30" w:rsidRDefault="00E84D30" w:rsidP="00E84D30">
            <w:pPr>
              <w:spacing w:beforeLines="50" w:before="120"/>
              <w:rPr>
                <w:sz w:val="24"/>
              </w:rPr>
            </w:pPr>
            <w:r w:rsidRPr="00E84D30">
              <w:rPr>
                <w:rFonts w:hint="eastAsia"/>
                <w:sz w:val="24"/>
              </w:rPr>
              <w:t>5.</w:t>
            </w:r>
            <w:r w:rsidRPr="00E84D30">
              <w:rPr>
                <w:rFonts w:hint="eastAsia"/>
                <w:sz w:val="24"/>
              </w:rPr>
              <w:tab/>
            </w:r>
            <w:r w:rsidRPr="00E84D30">
              <w:rPr>
                <w:rFonts w:hint="eastAsia"/>
                <w:sz w:val="24"/>
              </w:rPr>
              <w:t>基于</w:t>
            </w:r>
            <w:r w:rsidR="00EF4858">
              <w:rPr>
                <w:rFonts w:hint="eastAsia"/>
                <w:sz w:val="24"/>
              </w:rPr>
              <w:t>多传感器的障碍物检测</w:t>
            </w:r>
            <w:r w:rsidRPr="00E84D30">
              <w:rPr>
                <w:rFonts w:hint="eastAsia"/>
                <w:sz w:val="24"/>
              </w:rPr>
              <w:t>技术。</w:t>
            </w:r>
          </w:p>
          <w:p w14:paraId="2CF1D9D4" w14:textId="50508F7E" w:rsidR="00E84D30" w:rsidRPr="00E84D30" w:rsidRDefault="00E84D30" w:rsidP="00E84D30">
            <w:pPr>
              <w:spacing w:beforeLines="50" w:before="120"/>
              <w:rPr>
                <w:sz w:val="24"/>
              </w:rPr>
            </w:pPr>
            <w:r w:rsidRPr="00E84D30">
              <w:rPr>
                <w:rFonts w:hint="eastAsia"/>
                <w:sz w:val="24"/>
              </w:rPr>
              <w:t>6.</w:t>
            </w:r>
            <w:r w:rsidRPr="00E84D30">
              <w:rPr>
                <w:rFonts w:hint="eastAsia"/>
                <w:sz w:val="24"/>
              </w:rPr>
              <w:tab/>
            </w:r>
            <w:r w:rsidRPr="00E84D30">
              <w:rPr>
                <w:rFonts w:hint="eastAsia"/>
                <w:sz w:val="24"/>
              </w:rPr>
              <w:t>远距离</w:t>
            </w:r>
            <w:r w:rsidR="00EF4858">
              <w:rPr>
                <w:rFonts w:hint="eastAsia"/>
                <w:sz w:val="24"/>
              </w:rPr>
              <w:t>图像传递</w:t>
            </w:r>
            <w:r w:rsidRPr="00E84D30">
              <w:rPr>
                <w:rFonts w:hint="eastAsia"/>
                <w:sz w:val="24"/>
              </w:rPr>
              <w:t>技术。</w:t>
            </w:r>
          </w:p>
          <w:p w14:paraId="56D52CCD" w14:textId="25B276CA" w:rsidR="00E84D30" w:rsidRPr="00D17953" w:rsidRDefault="00EF4858" w:rsidP="00E84D30">
            <w:pPr>
              <w:spacing w:beforeLines="50" w:before="120"/>
              <w:rPr>
                <w:sz w:val="24"/>
              </w:rPr>
            </w:pPr>
            <w:r>
              <w:rPr>
                <w:rFonts w:hint="eastAsia"/>
                <w:sz w:val="24"/>
              </w:rPr>
              <w:t>7</w:t>
            </w:r>
            <w:r>
              <w:rPr>
                <w:sz w:val="24"/>
              </w:rPr>
              <w:t xml:space="preserve">.  </w:t>
            </w:r>
            <w:r>
              <w:rPr>
                <w:rFonts w:hint="eastAsia"/>
                <w:sz w:val="24"/>
              </w:rPr>
              <w:t>基于运动学的自主规划</w:t>
            </w:r>
            <w:r w:rsidR="00E84D30" w:rsidRPr="00E84D30">
              <w:rPr>
                <w:rFonts w:hint="eastAsia"/>
                <w:sz w:val="24"/>
              </w:rPr>
              <w:t>机械臂精确控制技术。</w:t>
            </w:r>
          </w:p>
        </w:tc>
      </w:tr>
      <w:tr w:rsidR="00E05CE3" w:rsidRPr="00D17953" w14:paraId="2254466D" w14:textId="77777777" w:rsidTr="004603D8">
        <w:trPr>
          <w:cantSplit/>
          <w:trHeight w:val="3120"/>
          <w:jc w:val="center"/>
        </w:trPr>
        <w:tc>
          <w:tcPr>
            <w:tcW w:w="9112" w:type="dxa"/>
            <w:gridSpan w:val="13"/>
            <w:tcBorders>
              <w:top w:val="single" w:sz="4" w:space="0" w:color="auto"/>
              <w:left w:val="single" w:sz="4" w:space="0" w:color="auto"/>
              <w:bottom w:val="single" w:sz="4" w:space="0" w:color="auto"/>
              <w:right w:val="single" w:sz="4" w:space="0" w:color="auto"/>
            </w:tcBorders>
          </w:tcPr>
          <w:p w14:paraId="55857873" w14:textId="77777777" w:rsidR="004603D8" w:rsidRPr="00850F83" w:rsidRDefault="004603D8" w:rsidP="004603D8">
            <w:pPr>
              <w:autoSpaceDE w:val="0"/>
              <w:autoSpaceDN w:val="0"/>
              <w:adjustRightInd w:val="0"/>
              <w:jc w:val="left"/>
              <w:rPr>
                <w:rFonts w:ascii="宋体" w:cs="宋体"/>
                <w:b/>
                <w:bCs/>
                <w:kern w:val="0"/>
                <w:sz w:val="24"/>
              </w:rPr>
            </w:pPr>
            <w:r w:rsidRPr="00850F83">
              <w:rPr>
                <w:rFonts w:ascii="宋体" w:cs="宋体" w:hint="eastAsia"/>
                <w:b/>
                <w:bCs/>
                <w:kern w:val="0"/>
                <w:sz w:val="24"/>
              </w:rPr>
              <w:lastRenderedPageBreak/>
              <w:t>五、项目研究与实施的基础条件（不少于</w:t>
            </w:r>
            <w:r w:rsidRPr="00850F83">
              <w:rPr>
                <w:rFonts w:ascii="TimesNewRomanPSMT" w:eastAsia="TimesNewRomanPSMT" w:cs="TimesNewRomanPSMT"/>
                <w:b/>
                <w:bCs/>
                <w:kern w:val="0"/>
                <w:sz w:val="24"/>
              </w:rPr>
              <w:t xml:space="preserve">300 </w:t>
            </w:r>
            <w:r w:rsidRPr="00850F83">
              <w:rPr>
                <w:rFonts w:ascii="宋体" w:cs="宋体" w:hint="eastAsia"/>
                <w:b/>
                <w:bCs/>
                <w:kern w:val="0"/>
                <w:sz w:val="24"/>
              </w:rPr>
              <w:t>字）</w:t>
            </w:r>
          </w:p>
          <w:p w14:paraId="766690F0" w14:textId="1E099399" w:rsidR="00DE7334" w:rsidRPr="00DE7334" w:rsidRDefault="00DE7334" w:rsidP="00DE7334">
            <w:pPr>
              <w:spacing w:beforeLines="50" w:before="120"/>
              <w:rPr>
                <w:sz w:val="24"/>
              </w:rPr>
            </w:pPr>
            <w:r w:rsidRPr="00DE7334">
              <w:rPr>
                <w:rFonts w:hint="eastAsia"/>
                <w:sz w:val="24"/>
              </w:rPr>
              <w:t>在人员配置方面，负责软件的成员能熟练</w:t>
            </w:r>
            <w:r>
              <w:rPr>
                <w:rFonts w:hint="eastAsia"/>
                <w:sz w:val="24"/>
              </w:rPr>
              <w:t>在</w:t>
            </w:r>
            <w:r>
              <w:rPr>
                <w:rFonts w:hint="eastAsia"/>
                <w:sz w:val="24"/>
              </w:rPr>
              <w:t>Ubuntu</w:t>
            </w:r>
            <w:r>
              <w:rPr>
                <w:rFonts w:hint="eastAsia"/>
                <w:sz w:val="24"/>
              </w:rPr>
              <w:t>的</w:t>
            </w:r>
            <w:r>
              <w:rPr>
                <w:rFonts w:hint="eastAsia"/>
                <w:sz w:val="24"/>
              </w:rPr>
              <w:t>ROS</w:t>
            </w:r>
            <w:r>
              <w:rPr>
                <w:rFonts w:hint="eastAsia"/>
                <w:sz w:val="24"/>
              </w:rPr>
              <w:t>中维护项目</w:t>
            </w:r>
            <w:r w:rsidRPr="00DE7334">
              <w:rPr>
                <w:rFonts w:hint="eastAsia"/>
                <w:sz w:val="24"/>
              </w:rPr>
              <w:t>，已有一年的关于机器学习和图像识别的学习与实践</w:t>
            </w:r>
            <w:r w:rsidRPr="00DE7334">
              <w:rPr>
                <w:rFonts w:hint="eastAsia"/>
                <w:sz w:val="24"/>
              </w:rPr>
              <w:t>,</w:t>
            </w:r>
            <w:r w:rsidRPr="00DE7334">
              <w:rPr>
                <w:rFonts w:hint="eastAsia"/>
                <w:sz w:val="24"/>
              </w:rPr>
              <w:t>熟练使用</w:t>
            </w:r>
            <w:r w:rsidRPr="00DE7334">
              <w:rPr>
                <w:rFonts w:hint="eastAsia"/>
                <w:sz w:val="24"/>
              </w:rPr>
              <w:t>caffe</w:t>
            </w:r>
            <w:r w:rsidRPr="00DE7334">
              <w:rPr>
                <w:rFonts w:hint="eastAsia"/>
                <w:sz w:val="24"/>
              </w:rPr>
              <w:t>、</w:t>
            </w:r>
            <w:proofErr w:type="spellStart"/>
            <w:r w:rsidRPr="00DE7334">
              <w:rPr>
                <w:rFonts w:hint="eastAsia"/>
                <w:sz w:val="24"/>
              </w:rPr>
              <w:t>Tensorflow</w:t>
            </w:r>
            <w:proofErr w:type="spellEnd"/>
            <w:r w:rsidRPr="00DE7334">
              <w:rPr>
                <w:rFonts w:hint="eastAsia"/>
                <w:sz w:val="24"/>
              </w:rPr>
              <w:t>和</w:t>
            </w:r>
            <w:proofErr w:type="spellStart"/>
            <w:r w:rsidRPr="00DE7334">
              <w:rPr>
                <w:rFonts w:hint="eastAsia"/>
                <w:sz w:val="24"/>
              </w:rPr>
              <w:t>ssd</w:t>
            </w:r>
            <w:proofErr w:type="spellEnd"/>
            <w:r w:rsidRPr="00DE7334">
              <w:rPr>
                <w:rFonts w:hint="eastAsia"/>
                <w:sz w:val="24"/>
              </w:rPr>
              <w:t>等。</w:t>
            </w:r>
          </w:p>
          <w:p w14:paraId="57D34537" w14:textId="77777777" w:rsidR="00DE7334" w:rsidRPr="00DE7334" w:rsidRDefault="00DE7334" w:rsidP="00DE7334">
            <w:pPr>
              <w:spacing w:beforeLines="50" w:before="120"/>
              <w:rPr>
                <w:sz w:val="24"/>
              </w:rPr>
            </w:pPr>
            <w:r w:rsidRPr="00DE7334">
              <w:rPr>
                <w:rFonts w:hint="eastAsia"/>
                <w:sz w:val="24"/>
              </w:rPr>
              <w:t>机械成员有丰富的机械结构设计及组装经验，已有一年的机械设计经验，其设计的第一代轮式移动底盘与机械</w:t>
            </w:r>
            <w:proofErr w:type="gramStart"/>
            <w:r w:rsidRPr="00DE7334">
              <w:rPr>
                <w:rFonts w:hint="eastAsia"/>
                <w:sz w:val="24"/>
              </w:rPr>
              <w:t>臂已经</w:t>
            </w:r>
            <w:proofErr w:type="gramEnd"/>
            <w:r w:rsidRPr="00DE7334">
              <w:rPr>
                <w:rFonts w:hint="eastAsia"/>
                <w:sz w:val="24"/>
              </w:rPr>
              <w:t>成功投入使用，并且之前已经进行过相关类型机器人的设计与制作，积累了很多经验与教训，可以熟练运用三维建模软件</w:t>
            </w:r>
            <w:proofErr w:type="spellStart"/>
            <w:r w:rsidRPr="00DE7334">
              <w:rPr>
                <w:rFonts w:hint="eastAsia"/>
                <w:sz w:val="24"/>
              </w:rPr>
              <w:t>solidworks</w:t>
            </w:r>
            <w:proofErr w:type="spellEnd"/>
            <w:r w:rsidRPr="00DE7334">
              <w:rPr>
                <w:rFonts w:hint="eastAsia"/>
                <w:sz w:val="24"/>
              </w:rPr>
              <w:t>与</w:t>
            </w:r>
            <w:r w:rsidRPr="00DE7334">
              <w:rPr>
                <w:rFonts w:hint="eastAsia"/>
                <w:sz w:val="24"/>
              </w:rPr>
              <w:t>3D</w:t>
            </w:r>
            <w:r w:rsidRPr="00DE7334">
              <w:rPr>
                <w:rFonts w:hint="eastAsia"/>
                <w:sz w:val="24"/>
              </w:rPr>
              <w:t>打印机进行制造。</w:t>
            </w:r>
          </w:p>
          <w:p w14:paraId="5F133CE6" w14:textId="77777777" w:rsidR="00DE7334" w:rsidRPr="00DE7334" w:rsidRDefault="00DE7334" w:rsidP="00DE7334">
            <w:pPr>
              <w:spacing w:beforeLines="50" w:before="120"/>
              <w:rPr>
                <w:sz w:val="24"/>
              </w:rPr>
            </w:pPr>
            <w:r w:rsidRPr="00DE7334">
              <w:rPr>
                <w:rFonts w:hint="eastAsia"/>
                <w:sz w:val="24"/>
              </w:rPr>
              <w:t>电子设计成员能熟练运用</w:t>
            </w:r>
            <w:r w:rsidRPr="00DE7334">
              <w:rPr>
                <w:rFonts w:hint="eastAsia"/>
                <w:sz w:val="24"/>
              </w:rPr>
              <w:t>STM32</w:t>
            </w:r>
            <w:r w:rsidRPr="00DE7334">
              <w:rPr>
                <w:rFonts w:hint="eastAsia"/>
                <w:sz w:val="24"/>
              </w:rPr>
              <w:t>并有进行过各种中型电子开发的经验，已经设计过多种控制板和控制模块；且熟悉底层驱动和控制程序的编写；已经掌握</w:t>
            </w:r>
            <w:r w:rsidRPr="00DE7334">
              <w:rPr>
                <w:rFonts w:hint="eastAsia"/>
                <w:sz w:val="24"/>
              </w:rPr>
              <w:t>CAN</w:t>
            </w:r>
            <w:r w:rsidRPr="00DE7334">
              <w:rPr>
                <w:rFonts w:hint="eastAsia"/>
                <w:sz w:val="24"/>
              </w:rPr>
              <w:t>总线网络设计，并对其他诸如串口、</w:t>
            </w:r>
            <w:r w:rsidRPr="00DE7334">
              <w:rPr>
                <w:rFonts w:hint="eastAsia"/>
                <w:sz w:val="24"/>
              </w:rPr>
              <w:t>IIC</w:t>
            </w:r>
            <w:r w:rsidRPr="00DE7334">
              <w:rPr>
                <w:rFonts w:hint="eastAsia"/>
                <w:sz w:val="24"/>
              </w:rPr>
              <w:t>等通讯协议有深入了解；同时对</w:t>
            </w:r>
            <w:r w:rsidRPr="00DE7334">
              <w:rPr>
                <w:rFonts w:hint="eastAsia"/>
                <w:sz w:val="24"/>
              </w:rPr>
              <w:t>PID</w:t>
            </w:r>
            <w:r w:rsidRPr="00DE7334">
              <w:rPr>
                <w:rFonts w:hint="eastAsia"/>
                <w:sz w:val="24"/>
              </w:rPr>
              <w:t>算法有一定的掌握和应用。</w:t>
            </w:r>
          </w:p>
          <w:p w14:paraId="7C6AA54C" w14:textId="00142F4E" w:rsidR="00E05CE3" w:rsidRPr="00D17953" w:rsidRDefault="00DE7334" w:rsidP="00DE7334">
            <w:pPr>
              <w:spacing w:beforeLines="50" w:before="120"/>
              <w:rPr>
                <w:sz w:val="24"/>
              </w:rPr>
            </w:pPr>
            <w:r w:rsidRPr="00DE7334">
              <w:rPr>
                <w:rFonts w:hint="eastAsia"/>
                <w:sz w:val="24"/>
              </w:rPr>
              <w:t>小组内详细地对任务进行了分工，成员的专业和能力搭配合理，并且都有一定的工程实践经验和基础。指导老师也具有丰富的项目经验，能够在我们有困难的时候给予指导。</w:t>
            </w:r>
          </w:p>
        </w:tc>
      </w:tr>
      <w:tr w:rsidR="00E05CE3" w:rsidRPr="00D17953" w14:paraId="2F0C290D" w14:textId="77777777" w:rsidTr="004603D8">
        <w:trPr>
          <w:cantSplit/>
          <w:trHeight w:val="3120"/>
          <w:jc w:val="center"/>
        </w:trPr>
        <w:tc>
          <w:tcPr>
            <w:tcW w:w="9112" w:type="dxa"/>
            <w:gridSpan w:val="13"/>
            <w:tcBorders>
              <w:top w:val="single" w:sz="4" w:space="0" w:color="auto"/>
              <w:left w:val="single" w:sz="4" w:space="0" w:color="auto"/>
              <w:bottom w:val="single" w:sz="4" w:space="0" w:color="auto"/>
              <w:right w:val="single" w:sz="4" w:space="0" w:color="auto"/>
            </w:tcBorders>
          </w:tcPr>
          <w:p w14:paraId="5E55AFFD" w14:textId="77777777" w:rsidR="00E05CE3" w:rsidRPr="00850F83" w:rsidRDefault="004603D8" w:rsidP="00E05CE3">
            <w:pPr>
              <w:spacing w:beforeLines="50" w:before="120"/>
              <w:rPr>
                <w:rFonts w:ascii="宋体" w:cs="宋体"/>
                <w:b/>
                <w:bCs/>
                <w:kern w:val="0"/>
                <w:sz w:val="24"/>
              </w:rPr>
            </w:pPr>
            <w:r w:rsidRPr="00850F83">
              <w:rPr>
                <w:rFonts w:ascii="宋体" w:cs="宋体" w:hint="eastAsia"/>
                <w:b/>
                <w:bCs/>
                <w:kern w:val="0"/>
                <w:sz w:val="24"/>
              </w:rPr>
              <w:lastRenderedPageBreak/>
              <w:t>六、项目实施方案（不少于</w:t>
            </w:r>
            <w:r w:rsidRPr="00850F83">
              <w:rPr>
                <w:rFonts w:ascii="TimesNewRomanPSMT" w:eastAsia="TimesNewRomanPSMT" w:cs="TimesNewRomanPSMT"/>
                <w:b/>
                <w:bCs/>
                <w:kern w:val="0"/>
                <w:sz w:val="24"/>
              </w:rPr>
              <w:t xml:space="preserve">300 </w:t>
            </w:r>
            <w:r w:rsidRPr="00850F83">
              <w:rPr>
                <w:rFonts w:ascii="宋体" w:cs="宋体" w:hint="eastAsia"/>
                <w:b/>
                <w:bCs/>
                <w:kern w:val="0"/>
                <w:sz w:val="24"/>
              </w:rPr>
              <w:t>字）</w:t>
            </w:r>
          </w:p>
          <w:p w14:paraId="5DBDBF47" w14:textId="37F0294F" w:rsidR="00DE7334" w:rsidRPr="00DE7334" w:rsidRDefault="00DE7334" w:rsidP="00DE7334">
            <w:pPr>
              <w:spacing w:beforeLines="50" w:before="120"/>
              <w:rPr>
                <w:b/>
                <w:bCs/>
                <w:sz w:val="24"/>
              </w:rPr>
            </w:pPr>
            <w:bookmarkStart w:id="0" w:name="_Toc531478756"/>
            <w:bookmarkStart w:id="1" w:name="_Toc69977469"/>
            <w:r w:rsidRPr="00DE7334">
              <w:rPr>
                <w:rFonts w:hint="eastAsia"/>
                <w:b/>
                <w:bCs/>
                <w:sz w:val="24"/>
              </w:rPr>
              <w:t>一、机械结构设计</w:t>
            </w:r>
            <w:bookmarkEnd w:id="0"/>
            <w:bookmarkEnd w:id="1"/>
          </w:p>
          <w:p w14:paraId="535FF6CF" w14:textId="0EA2167D" w:rsidR="00DE7334" w:rsidRPr="00DE7334" w:rsidRDefault="00DE7334" w:rsidP="00DE7334">
            <w:pPr>
              <w:spacing w:beforeLines="50" w:before="120"/>
              <w:rPr>
                <w:b/>
                <w:bCs/>
                <w:sz w:val="24"/>
              </w:rPr>
            </w:pPr>
            <w:bookmarkStart w:id="2" w:name="_Toc531478757"/>
            <w:bookmarkStart w:id="3" w:name="_Toc69977470"/>
            <w:bookmarkStart w:id="4" w:name="_Toc7496"/>
            <w:bookmarkStart w:id="5" w:name="_Toc29635"/>
            <w:r w:rsidRPr="00DE7334">
              <w:rPr>
                <w:b/>
                <w:bCs/>
                <w:sz w:val="24"/>
              </w:rPr>
              <w:t xml:space="preserve">1.1 </w:t>
            </w:r>
            <w:r w:rsidRPr="00DE7334">
              <w:rPr>
                <w:rFonts w:hint="eastAsia"/>
                <w:b/>
                <w:bCs/>
                <w:sz w:val="24"/>
              </w:rPr>
              <w:t>整车机械设计</w:t>
            </w:r>
            <w:bookmarkEnd w:id="2"/>
            <w:bookmarkEnd w:id="3"/>
          </w:p>
          <w:p w14:paraId="238C523F" w14:textId="77777777" w:rsidR="00DE7334" w:rsidRPr="00DE7334" w:rsidRDefault="00DE7334" w:rsidP="00DE7334">
            <w:pPr>
              <w:spacing w:beforeLines="50" w:before="120"/>
              <w:rPr>
                <w:sz w:val="24"/>
              </w:rPr>
            </w:pPr>
            <w:bookmarkStart w:id="6" w:name="_Toc531478758"/>
            <w:r w:rsidRPr="00DE7334">
              <w:rPr>
                <w:rFonts w:hint="eastAsia"/>
                <w:sz w:val="24"/>
              </w:rPr>
              <w:t>出于物流配送速度与平稳的需求，首先需要设计具有良好减震功能，并可进行短时间加减速的四轮机器人。</w:t>
            </w:r>
          </w:p>
          <w:p w14:paraId="593BF5B4" w14:textId="0D7528F2" w:rsidR="00DE7334" w:rsidRDefault="00626A9C" w:rsidP="00DE7334">
            <w:ins w:id="7" w:author="贰肆" w:date="2021-05-25T09:57:00Z">
              <w:r>
                <w:rPr>
                  <w:noProof/>
                </w:rPr>
                <w:drawing>
                  <wp:inline distT="0" distB="0" distL="114300" distR="114300" wp14:anchorId="62B08289" wp14:editId="288CAB92">
                    <wp:extent cx="5643880" cy="4048760"/>
                    <wp:effectExtent l="0" t="0" r="10160"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
                            <a:stretch>
                              <a:fillRect/>
                            </a:stretch>
                          </pic:blipFill>
                          <pic:spPr>
                            <a:xfrm>
                              <a:off x="0" y="0"/>
                              <a:ext cx="5643880" cy="4048760"/>
                            </a:xfrm>
                            <a:prstGeom prst="rect">
                              <a:avLst/>
                            </a:prstGeom>
                            <a:noFill/>
                            <a:ln>
                              <a:noFill/>
                            </a:ln>
                          </pic:spPr>
                        </pic:pic>
                      </a:graphicData>
                    </a:graphic>
                  </wp:inline>
                </w:drawing>
              </w:r>
            </w:ins>
          </w:p>
          <w:p w14:paraId="6C4DEAC8" w14:textId="77777777" w:rsidR="00DE7334" w:rsidRPr="00DE7334" w:rsidRDefault="00DE7334" w:rsidP="00DE7334">
            <w:pPr>
              <w:spacing w:beforeLines="50" w:before="120"/>
              <w:jc w:val="center"/>
              <w:rPr>
                <w:sz w:val="24"/>
              </w:rPr>
            </w:pPr>
            <w:r w:rsidRPr="00DE7334">
              <w:rPr>
                <w:sz w:val="24"/>
              </w:rPr>
              <w:t>图</w:t>
            </w:r>
            <w:r w:rsidRPr="00DE7334">
              <w:rPr>
                <w:rFonts w:hint="eastAsia"/>
                <w:sz w:val="24"/>
              </w:rPr>
              <w:t xml:space="preserve">2.1 </w:t>
            </w:r>
            <w:r w:rsidRPr="00DE7334">
              <w:rPr>
                <w:sz w:val="24"/>
              </w:rPr>
              <w:t>整车示意图</w:t>
            </w:r>
          </w:p>
          <w:p w14:paraId="0434E62F" w14:textId="77777777" w:rsidR="00DE7334" w:rsidRPr="00DE7334" w:rsidRDefault="00DE7334" w:rsidP="00DE7334">
            <w:pPr>
              <w:spacing w:beforeLines="50" w:before="120"/>
              <w:rPr>
                <w:sz w:val="24"/>
              </w:rPr>
            </w:pPr>
            <w:r w:rsidRPr="00DE7334">
              <w:rPr>
                <w:rFonts w:hint="eastAsia"/>
                <w:sz w:val="24"/>
              </w:rPr>
              <w:t>整车大致分为上位机械、底层策略和底盘机械三部分，底盘机械部分为四轮移动机构，主要负责移动，底层策略层紧密放置工控机，驱动板等上位机，主要用来收集数据以及处理数据生成自主决策，电子硬件主要负责对接受工控机数据并解算成实际电信号对电机进行控制。红外摄像头与深度摄像头，网桥以及各种传感器模块，进行对障碍物的检测与规避。</w:t>
            </w:r>
          </w:p>
          <w:p w14:paraId="7C6F3F5C" w14:textId="0CB5CDF9" w:rsidR="00DE7334" w:rsidRPr="00DE7334" w:rsidRDefault="00DE7334" w:rsidP="00DE7334">
            <w:pPr>
              <w:spacing w:beforeLines="50" w:before="120"/>
              <w:rPr>
                <w:sz w:val="24"/>
              </w:rPr>
            </w:pPr>
            <w:r w:rsidRPr="00DE7334">
              <w:rPr>
                <w:rFonts w:hint="eastAsia"/>
                <w:sz w:val="24"/>
              </w:rPr>
              <w:t>为了更广泛的适应需要</w:t>
            </w:r>
            <w:r>
              <w:rPr>
                <w:rFonts w:hint="eastAsia"/>
                <w:sz w:val="24"/>
              </w:rPr>
              <w:t>物流配送</w:t>
            </w:r>
            <w:r w:rsidRPr="00DE7334">
              <w:rPr>
                <w:rFonts w:hint="eastAsia"/>
                <w:sz w:val="24"/>
              </w:rPr>
              <w:t>的场景，小车需要具备相当的越障能力，因此我们采用了减震底盘，使得小车具备优良的复杂环境通过能力。减震底盘采用四组独立负压减震器，通过弹簧油压的作用，产生弹力以支撑整车重量，在底盘发生突发的大加速度前进和转动时，小车的上面级可以仍然保持较为平稳的运动，以此保证电子元器件的正常运行。</w:t>
            </w:r>
          </w:p>
          <w:p w14:paraId="52DEA5A8" w14:textId="77777777" w:rsidR="00DE7334" w:rsidRPr="00DE7334" w:rsidRDefault="00DE7334" w:rsidP="00DE7334">
            <w:pPr>
              <w:spacing w:beforeLines="50" w:before="120"/>
              <w:rPr>
                <w:sz w:val="24"/>
              </w:rPr>
            </w:pPr>
            <w:r w:rsidRPr="00DE7334">
              <w:rPr>
                <w:rFonts w:hint="eastAsia"/>
                <w:sz w:val="24"/>
              </w:rPr>
              <w:t>底盘的减震强度可调，一共有</w:t>
            </w:r>
            <w:r w:rsidRPr="00DE7334">
              <w:rPr>
                <w:sz w:val="24"/>
              </w:rPr>
              <w:t>16</w:t>
            </w:r>
            <w:r w:rsidRPr="00DE7334">
              <w:rPr>
                <w:rFonts w:hint="eastAsia"/>
                <w:sz w:val="24"/>
              </w:rPr>
              <w:t>个</w:t>
            </w:r>
            <w:r w:rsidRPr="00DE7334">
              <w:rPr>
                <w:sz w:val="24"/>
              </w:rPr>
              <w:t>级别</w:t>
            </w:r>
            <w:r w:rsidRPr="00DE7334">
              <w:rPr>
                <w:rFonts w:hint="eastAsia"/>
                <w:sz w:val="24"/>
              </w:rPr>
              <w:t>，可以根据实际的载重需求来进行调整。</w:t>
            </w:r>
          </w:p>
          <w:p w14:paraId="4285F3F9" w14:textId="77777777" w:rsidR="00DE7334" w:rsidRPr="00DE7334" w:rsidRDefault="00DE7334" w:rsidP="00DE7334">
            <w:pPr>
              <w:spacing w:beforeLines="50" w:before="120"/>
              <w:rPr>
                <w:sz w:val="24"/>
              </w:rPr>
            </w:pPr>
            <w:r w:rsidRPr="00DE7334">
              <w:rPr>
                <w:rFonts w:hint="eastAsia"/>
                <w:sz w:val="24"/>
              </w:rPr>
              <w:t>在减震底盘的基础上，我们合理精细的布置了各个元件的位置与装配方式，尽可能地</w:t>
            </w:r>
            <w:r w:rsidRPr="00DE7334">
              <w:rPr>
                <w:rFonts w:hint="eastAsia"/>
                <w:sz w:val="24"/>
              </w:rPr>
              <w:lastRenderedPageBreak/>
              <w:t>避免了装配干涉问题，合理解决了电磁兼容问题与重心平衡问题。</w:t>
            </w:r>
          </w:p>
          <w:p w14:paraId="27ED7E69" w14:textId="77777777" w:rsidR="00DE7334" w:rsidRPr="00DE7334" w:rsidRDefault="00DE7334" w:rsidP="00DE7334">
            <w:pPr>
              <w:spacing w:beforeLines="50" w:before="120"/>
              <w:rPr>
                <w:sz w:val="24"/>
              </w:rPr>
            </w:pPr>
            <w:r w:rsidRPr="00DE7334">
              <w:rPr>
                <w:rFonts w:hint="eastAsia"/>
                <w:sz w:val="24"/>
              </w:rPr>
              <w:t>机械上应用</w:t>
            </w:r>
            <w:r w:rsidRPr="00DE7334">
              <w:rPr>
                <w:sz w:val="24"/>
              </w:rPr>
              <w:t>SolidWorks</w:t>
            </w:r>
            <w:r w:rsidRPr="00DE7334">
              <w:rPr>
                <w:sz w:val="24"/>
              </w:rPr>
              <w:t>三维建模软件进行整体建模，使用</w:t>
            </w:r>
            <w:r w:rsidRPr="00DE7334">
              <w:rPr>
                <w:sz w:val="24"/>
              </w:rPr>
              <w:t xml:space="preserve"> 3D </w:t>
            </w:r>
            <w:r w:rsidRPr="00DE7334">
              <w:rPr>
                <w:sz w:val="24"/>
              </w:rPr>
              <w:t>打印技术制作部分非承力小结构件，承力大的结构</w:t>
            </w:r>
            <w:proofErr w:type="gramStart"/>
            <w:r w:rsidRPr="00DE7334">
              <w:rPr>
                <w:sz w:val="24"/>
              </w:rPr>
              <w:t>件使用</w:t>
            </w:r>
            <w:proofErr w:type="gramEnd"/>
            <w:r w:rsidRPr="00DE7334">
              <w:rPr>
                <w:sz w:val="24"/>
              </w:rPr>
              <w:t>硬质铝合金与碳纤维材料即既减轻了质量也保证了强度，使用</w:t>
            </w:r>
            <w:r w:rsidRPr="00DE7334">
              <w:rPr>
                <w:sz w:val="24"/>
              </w:rPr>
              <w:t>SolidWorks simulation</w:t>
            </w:r>
            <w:r w:rsidRPr="00DE7334">
              <w:rPr>
                <w:sz w:val="24"/>
              </w:rPr>
              <w:t>对整车结构强度进行了仿真验证了救援车的结构满足强度。</w:t>
            </w:r>
          </w:p>
          <w:p w14:paraId="5D174BA6" w14:textId="6C36DA14" w:rsidR="00DE7334" w:rsidRPr="00DE7334" w:rsidRDefault="00DE7334" w:rsidP="00DE7334">
            <w:pPr>
              <w:spacing w:beforeLines="50" w:before="120"/>
              <w:rPr>
                <w:b/>
                <w:bCs/>
                <w:sz w:val="24"/>
              </w:rPr>
            </w:pPr>
            <w:bookmarkStart w:id="8" w:name="_Toc69977471"/>
            <w:r>
              <w:rPr>
                <w:b/>
                <w:bCs/>
                <w:sz w:val="24"/>
              </w:rPr>
              <w:t>1.2</w:t>
            </w:r>
            <w:r w:rsidRPr="00DE7334">
              <w:rPr>
                <w:b/>
                <w:bCs/>
                <w:sz w:val="24"/>
              </w:rPr>
              <w:t xml:space="preserve"> </w:t>
            </w:r>
            <w:r w:rsidRPr="00DE7334">
              <w:rPr>
                <w:rFonts w:hint="eastAsia"/>
                <w:b/>
                <w:bCs/>
                <w:sz w:val="24"/>
              </w:rPr>
              <w:t>六自由度机械臂设计</w:t>
            </w:r>
            <w:bookmarkStart w:id="9" w:name="_Toc531478759"/>
            <w:bookmarkEnd w:id="4"/>
            <w:bookmarkEnd w:id="5"/>
            <w:bookmarkEnd w:id="6"/>
            <w:bookmarkEnd w:id="8"/>
          </w:p>
          <w:p w14:paraId="61BE0069" w14:textId="77777777" w:rsidR="00DE7334" w:rsidRPr="00385780" w:rsidRDefault="00DE7334" w:rsidP="00DE7334">
            <w:r w:rsidRPr="00385780">
              <w:rPr>
                <w:noProof/>
              </w:rPr>
              <w:drawing>
                <wp:inline distT="0" distB="0" distL="0" distR="0" wp14:anchorId="599C6BD6" wp14:editId="60E1CA81">
                  <wp:extent cx="4191000" cy="32589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0804" cy="3274309"/>
                          </a:xfrm>
                          <a:prstGeom prst="rect">
                            <a:avLst/>
                          </a:prstGeom>
                          <a:noFill/>
                          <a:ln>
                            <a:noFill/>
                          </a:ln>
                        </pic:spPr>
                      </pic:pic>
                    </a:graphicData>
                  </a:graphic>
                </wp:inline>
              </w:drawing>
            </w:r>
          </w:p>
          <w:p w14:paraId="5122A591" w14:textId="77777777" w:rsidR="00DE7334" w:rsidRPr="00DE7334" w:rsidRDefault="00DE7334" w:rsidP="00DE7334">
            <w:pPr>
              <w:spacing w:beforeLines="50" w:before="120"/>
              <w:rPr>
                <w:sz w:val="24"/>
              </w:rPr>
            </w:pPr>
            <w:r w:rsidRPr="00DE7334">
              <w:rPr>
                <w:sz w:val="24"/>
              </w:rPr>
              <w:t xml:space="preserve">1.XRU2012 </w:t>
            </w:r>
            <w:r w:rsidRPr="00DE7334">
              <w:rPr>
                <w:sz w:val="24"/>
              </w:rPr>
              <w:t>回转支承轴承，</w:t>
            </w:r>
            <w:r w:rsidRPr="00DE7334">
              <w:rPr>
                <w:sz w:val="24"/>
              </w:rPr>
              <w:t xml:space="preserve">2.SUPER HV </w:t>
            </w:r>
            <w:r w:rsidRPr="00DE7334">
              <w:rPr>
                <w:sz w:val="24"/>
              </w:rPr>
              <w:t>超级舵机，</w:t>
            </w:r>
            <w:r w:rsidRPr="00DE7334">
              <w:rPr>
                <w:sz w:val="24"/>
              </w:rPr>
              <w:t xml:space="preserve">3.XRU1008 </w:t>
            </w:r>
            <w:r w:rsidRPr="00DE7334">
              <w:rPr>
                <w:sz w:val="24"/>
              </w:rPr>
              <w:t>回</w:t>
            </w:r>
            <w:r w:rsidRPr="00DE7334">
              <w:rPr>
                <w:rFonts w:hint="eastAsia"/>
                <w:sz w:val="24"/>
              </w:rPr>
              <w:t>转支承轴承，</w:t>
            </w:r>
            <w:r w:rsidRPr="00DE7334">
              <w:rPr>
                <w:sz w:val="24"/>
              </w:rPr>
              <w:t xml:space="preserve">4.3M60 </w:t>
            </w:r>
            <w:proofErr w:type="gramStart"/>
            <w:r w:rsidRPr="00DE7334">
              <w:rPr>
                <w:sz w:val="24"/>
              </w:rPr>
              <w:t>齿大带</w:t>
            </w:r>
            <w:proofErr w:type="gramEnd"/>
            <w:r w:rsidRPr="00DE7334">
              <w:rPr>
                <w:sz w:val="24"/>
              </w:rPr>
              <w:t>轮，</w:t>
            </w:r>
            <w:r w:rsidRPr="00DE7334">
              <w:rPr>
                <w:sz w:val="24"/>
              </w:rPr>
              <w:t xml:space="preserve">5.f63800ZZ </w:t>
            </w:r>
            <w:r w:rsidRPr="00DE7334">
              <w:rPr>
                <w:sz w:val="24"/>
              </w:rPr>
              <w:t>轴承，</w:t>
            </w:r>
            <w:r w:rsidRPr="00DE7334">
              <w:rPr>
                <w:sz w:val="24"/>
              </w:rPr>
              <w:t xml:space="preserve">6.20cm </w:t>
            </w:r>
            <w:r w:rsidRPr="00DE7334">
              <w:rPr>
                <w:sz w:val="24"/>
              </w:rPr>
              <w:t>碳纤维管，</w:t>
            </w:r>
            <w:r w:rsidRPr="00DE7334">
              <w:rPr>
                <w:sz w:val="24"/>
              </w:rPr>
              <w:t>7.</w:t>
            </w:r>
            <w:r w:rsidRPr="00DE7334">
              <w:rPr>
                <w:sz w:val="24"/>
              </w:rPr>
              <w:t>碳纤维板，</w:t>
            </w:r>
            <w:r w:rsidRPr="00DE7334">
              <w:rPr>
                <w:sz w:val="24"/>
              </w:rPr>
              <w:t>8.</w:t>
            </w:r>
            <w:r w:rsidRPr="00DE7334">
              <w:rPr>
                <w:sz w:val="24"/>
              </w:rPr>
              <w:t>碳管管夹，</w:t>
            </w:r>
            <w:r w:rsidRPr="00DE7334">
              <w:rPr>
                <w:sz w:val="24"/>
              </w:rPr>
              <w:t xml:space="preserve">9.8cmM8D </w:t>
            </w:r>
            <w:r w:rsidRPr="00DE7334">
              <w:rPr>
                <w:sz w:val="24"/>
              </w:rPr>
              <w:t>型轴，</w:t>
            </w:r>
            <w:r w:rsidRPr="00DE7334">
              <w:rPr>
                <w:sz w:val="24"/>
              </w:rPr>
              <w:t>10.</w:t>
            </w:r>
            <w:r w:rsidRPr="00DE7334">
              <w:rPr>
                <w:sz w:val="24"/>
              </w:rPr>
              <w:t>法兰联轴器，</w:t>
            </w:r>
            <w:r w:rsidRPr="00DE7334">
              <w:rPr>
                <w:sz w:val="24"/>
              </w:rPr>
              <w:t>11.</w:t>
            </w:r>
            <w:r w:rsidRPr="00DE7334">
              <w:rPr>
                <w:sz w:val="24"/>
              </w:rPr>
              <w:t>内</w:t>
            </w:r>
            <w:r w:rsidRPr="00DE7334">
              <w:rPr>
                <w:rFonts w:hint="eastAsia"/>
                <w:sz w:val="24"/>
              </w:rPr>
              <w:t>径</w:t>
            </w:r>
            <w:r w:rsidRPr="00DE7334">
              <w:rPr>
                <w:sz w:val="24"/>
              </w:rPr>
              <w:t xml:space="preserve">8mm </w:t>
            </w:r>
            <w:r w:rsidRPr="00DE7334">
              <w:rPr>
                <w:sz w:val="24"/>
              </w:rPr>
              <w:t>菱形轴承座，</w:t>
            </w:r>
            <w:r w:rsidRPr="00DE7334">
              <w:rPr>
                <w:sz w:val="24"/>
              </w:rPr>
              <w:t xml:space="preserve">12.6-35 </w:t>
            </w:r>
            <w:proofErr w:type="gramStart"/>
            <w:r w:rsidRPr="00DE7334">
              <w:rPr>
                <w:sz w:val="24"/>
              </w:rPr>
              <w:t>塞打螺栓</w:t>
            </w:r>
            <w:proofErr w:type="gramEnd"/>
            <w:r w:rsidRPr="00DE7334">
              <w:rPr>
                <w:sz w:val="24"/>
              </w:rPr>
              <w:t>，</w:t>
            </w:r>
            <w:r w:rsidRPr="00DE7334">
              <w:rPr>
                <w:sz w:val="24"/>
              </w:rPr>
              <w:t>13.</w:t>
            </w:r>
            <w:r w:rsidRPr="00DE7334">
              <w:rPr>
                <w:sz w:val="24"/>
              </w:rPr>
              <w:t>紫铜垫片，</w:t>
            </w:r>
            <w:r w:rsidRPr="00DE7334">
              <w:rPr>
                <w:sz w:val="24"/>
              </w:rPr>
              <w:t>14.</w:t>
            </w:r>
            <w:proofErr w:type="gramStart"/>
            <w:r w:rsidRPr="00DE7334">
              <w:rPr>
                <w:sz w:val="24"/>
              </w:rPr>
              <w:t>大疆</w:t>
            </w:r>
            <w:proofErr w:type="gramEnd"/>
            <w:r w:rsidRPr="00DE7334">
              <w:rPr>
                <w:sz w:val="24"/>
              </w:rPr>
              <w:t>3508</w:t>
            </w:r>
            <w:r w:rsidRPr="00DE7334">
              <w:rPr>
                <w:rFonts w:hint="eastAsia"/>
                <w:sz w:val="24"/>
              </w:rPr>
              <w:t>直流无刷减速电机，</w:t>
            </w:r>
            <w:r w:rsidRPr="00DE7334">
              <w:rPr>
                <w:sz w:val="24"/>
              </w:rPr>
              <w:t xml:space="preserve">15.3M20 </w:t>
            </w:r>
            <w:r w:rsidRPr="00DE7334">
              <w:rPr>
                <w:sz w:val="24"/>
              </w:rPr>
              <w:t>齿小带轮，</w:t>
            </w:r>
            <w:r w:rsidRPr="00DE7334">
              <w:rPr>
                <w:sz w:val="24"/>
              </w:rPr>
              <w:t xml:space="preserve">16.3M </w:t>
            </w:r>
            <w:r w:rsidRPr="00DE7334">
              <w:rPr>
                <w:sz w:val="24"/>
              </w:rPr>
              <w:t>光面涨紧轮，</w:t>
            </w:r>
            <w:r w:rsidRPr="00DE7334">
              <w:rPr>
                <w:sz w:val="24"/>
              </w:rPr>
              <w:t>17.</w:t>
            </w:r>
            <w:r w:rsidRPr="00DE7334">
              <w:rPr>
                <w:sz w:val="24"/>
              </w:rPr>
              <w:t>电路</w:t>
            </w:r>
            <w:r w:rsidRPr="00DE7334">
              <w:rPr>
                <w:rFonts w:hint="eastAsia"/>
                <w:sz w:val="24"/>
              </w:rPr>
              <w:t>控制板，</w:t>
            </w:r>
            <w:r w:rsidRPr="00DE7334">
              <w:rPr>
                <w:sz w:val="24"/>
              </w:rPr>
              <w:t xml:space="preserve">18.C620 </w:t>
            </w:r>
            <w:r w:rsidRPr="00DE7334">
              <w:rPr>
                <w:sz w:val="24"/>
              </w:rPr>
              <w:t>无刷电机调速器，</w:t>
            </w:r>
            <w:r w:rsidRPr="00DE7334">
              <w:rPr>
                <w:sz w:val="24"/>
              </w:rPr>
              <w:t xml:space="preserve">19.M3RC </w:t>
            </w:r>
            <w:proofErr w:type="gramStart"/>
            <w:r w:rsidRPr="00DE7334">
              <w:rPr>
                <w:sz w:val="24"/>
              </w:rPr>
              <w:t>球头扣拉杆</w:t>
            </w:r>
            <w:proofErr w:type="gramEnd"/>
            <w:r w:rsidRPr="00DE7334">
              <w:rPr>
                <w:sz w:val="24"/>
              </w:rPr>
              <w:t>，</w:t>
            </w:r>
            <w:r w:rsidRPr="00DE7334">
              <w:rPr>
                <w:sz w:val="24"/>
              </w:rPr>
              <w:t>20.</w:t>
            </w:r>
            <w:r w:rsidRPr="00DE7334">
              <w:rPr>
                <w:sz w:val="24"/>
              </w:rPr>
              <w:t>多功能</w:t>
            </w:r>
            <w:r w:rsidRPr="00DE7334">
              <w:rPr>
                <w:rFonts w:hint="eastAsia"/>
                <w:sz w:val="24"/>
              </w:rPr>
              <w:t>舵机支架，</w:t>
            </w:r>
            <w:r w:rsidRPr="00DE7334">
              <w:rPr>
                <w:sz w:val="24"/>
              </w:rPr>
              <w:t xml:space="preserve">21.M3 </w:t>
            </w:r>
            <w:r w:rsidRPr="00DE7334">
              <w:rPr>
                <w:sz w:val="24"/>
              </w:rPr>
              <w:t>铜柱，</w:t>
            </w:r>
            <w:r w:rsidRPr="00DE7334">
              <w:rPr>
                <w:sz w:val="24"/>
              </w:rPr>
              <w:t xml:space="preserve">22.720P </w:t>
            </w:r>
            <w:r w:rsidRPr="00DE7334">
              <w:rPr>
                <w:sz w:val="24"/>
              </w:rPr>
              <w:t>免驱</w:t>
            </w:r>
            <w:r w:rsidRPr="00DE7334">
              <w:rPr>
                <w:sz w:val="24"/>
              </w:rPr>
              <w:t xml:space="preserve">UVC </w:t>
            </w:r>
            <w:r w:rsidRPr="00DE7334">
              <w:rPr>
                <w:sz w:val="24"/>
              </w:rPr>
              <w:t>摄像头，</w:t>
            </w:r>
            <w:r w:rsidRPr="00DE7334">
              <w:rPr>
                <w:sz w:val="24"/>
              </w:rPr>
              <w:t>23.</w:t>
            </w:r>
            <w:r w:rsidRPr="00DE7334">
              <w:rPr>
                <w:sz w:val="24"/>
              </w:rPr>
              <w:t>机械臂支撑架，</w:t>
            </w:r>
            <w:r w:rsidRPr="00DE7334">
              <w:rPr>
                <w:sz w:val="24"/>
              </w:rPr>
              <w:t xml:space="preserve">24.3M40 </w:t>
            </w:r>
            <w:proofErr w:type="gramStart"/>
            <w:r w:rsidRPr="00DE7334">
              <w:rPr>
                <w:sz w:val="24"/>
              </w:rPr>
              <w:t>齿大带轮</w:t>
            </w:r>
            <w:r w:rsidRPr="00DE7334">
              <w:rPr>
                <w:rFonts w:hint="eastAsia"/>
                <w:sz w:val="24"/>
              </w:rPr>
              <w:t>六</w:t>
            </w:r>
            <w:proofErr w:type="gramEnd"/>
            <w:r w:rsidRPr="00DE7334">
              <w:rPr>
                <w:rFonts w:hint="eastAsia"/>
                <w:sz w:val="24"/>
              </w:rPr>
              <w:t>自由度机械臂如图所示，包括底部旋转平台、臂身、三爪机械</w:t>
            </w:r>
            <w:proofErr w:type="gramStart"/>
            <w:r w:rsidRPr="00DE7334">
              <w:rPr>
                <w:rFonts w:hint="eastAsia"/>
                <w:sz w:val="24"/>
              </w:rPr>
              <w:t>爪</w:t>
            </w:r>
            <w:proofErr w:type="gramEnd"/>
            <w:r w:rsidRPr="00DE7334">
              <w:rPr>
                <w:rFonts w:hint="eastAsia"/>
                <w:sz w:val="24"/>
              </w:rPr>
              <w:t>以及驱动电路板和摄像头。底部旋转平台由</w:t>
            </w:r>
            <w:r w:rsidRPr="00DE7334">
              <w:rPr>
                <w:sz w:val="24"/>
              </w:rPr>
              <w:t xml:space="preserve">XRU2012 </w:t>
            </w:r>
            <w:r w:rsidRPr="00DE7334">
              <w:rPr>
                <w:sz w:val="24"/>
              </w:rPr>
              <w:t>回转支承轴承</w:t>
            </w:r>
            <w:r w:rsidRPr="00DE7334">
              <w:rPr>
                <w:sz w:val="24"/>
              </w:rPr>
              <w:t xml:space="preserve">1 </w:t>
            </w:r>
            <w:r w:rsidRPr="00DE7334">
              <w:rPr>
                <w:sz w:val="24"/>
              </w:rPr>
              <w:t>连接固定</w:t>
            </w:r>
            <w:r w:rsidRPr="00DE7334">
              <w:rPr>
                <w:sz w:val="24"/>
              </w:rPr>
              <w:t xml:space="preserve">SUPER HV </w:t>
            </w:r>
            <w:r w:rsidRPr="00DE7334">
              <w:rPr>
                <w:sz w:val="24"/>
              </w:rPr>
              <w:t>超</w:t>
            </w:r>
            <w:r w:rsidRPr="00DE7334">
              <w:rPr>
                <w:rFonts w:hint="eastAsia"/>
                <w:sz w:val="24"/>
              </w:rPr>
              <w:t>级舵机</w:t>
            </w:r>
            <w:r w:rsidRPr="00DE7334">
              <w:rPr>
                <w:sz w:val="24"/>
              </w:rPr>
              <w:t xml:space="preserve">2 </w:t>
            </w:r>
            <w:r w:rsidRPr="00DE7334">
              <w:rPr>
                <w:sz w:val="24"/>
              </w:rPr>
              <w:t>的法兰盘，通过将</w:t>
            </w:r>
            <w:r w:rsidRPr="00DE7334">
              <w:rPr>
                <w:sz w:val="24"/>
              </w:rPr>
              <w:t xml:space="preserve">XRU1008 </w:t>
            </w:r>
            <w:r w:rsidRPr="00DE7334">
              <w:rPr>
                <w:sz w:val="24"/>
              </w:rPr>
              <w:t>回转支承轴承</w:t>
            </w:r>
            <w:r w:rsidRPr="00DE7334">
              <w:rPr>
                <w:sz w:val="24"/>
              </w:rPr>
              <w:t xml:space="preserve">3 </w:t>
            </w:r>
            <w:r w:rsidRPr="00DE7334">
              <w:rPr>
                <w:sz w:val="24"/>
              </w:rPr>
              <w:t>和</w:t>
            </w:r>
            <w:r w:rsidRPr="00DE7334">
              <w:rPr>
                <w:sz w:val="24"/>
              </w:rPr>
              <w:t xml:space="preserve">3M60 </w:t>
            </w:r>
            <w:proofErr w:type="gramStart"/>
            <w:r w:rsidRPr="00DE7334">
              <w:rPr>
                <w:sz w:val="24"/>
              </w:rPr>
              <w:t>齿大带</w:t>
            </w:r>
            <w:proofErr w:type="gramEnd"/>
            <w:r w:rsidRPr="00DE7334">
              <w:rPr>
                <w:rFonts w:hint="eastAsia"/>
                <w:sz w:val="24"/>
              </w:rPr>
              <w:t>轮</w:t>
            </w:r>
            <w:r w:rsidRPr="00DE7334">
              <w:rPr>
                <w:sz w:val="24"/>
              </w:rPr>
              <w:t xml:space="preserve">4 </w:t>
            </w:r>
            <w:r w:rsidRPr="00DE7334">
              <w:rPr>
                <w:sz w:val="24"/>
              </w:rPr>
              <w:t>固连，实现抬升自由度，</w:t>
            </w:r>
            <w:r w:rsidRPr="00DE7334">
              <w:rPr>
                <w:sz w:val="24"/>
              </w:rPr>
              <w:t xml:space="preserve">f63800ZZ </w:t>
            </w:r>
            <w:r w:rsidRPr="00DE7334">
              <w:rPr>
                <w:sz w:val="24"/>
              </w:rPr>
              <w:t>轴承</w:t>
            </w:r>
            <w:r w:rsidRPr="00DE7334">
              <w:rPr>
                <w:sz w:val="24"/>
              </w:rPr>
              <w:t xml:space="preserve">5 </w:t>
            </w:r>
            <w:proofErr w:type="gramStart"/>
            <w:r w:rsidRPr="00DE7334">
              <w:rPr>
                <w:sz w:val="24"/>
              </w:rPr>
              <w:t>支撑臂身旋转</w:t>
            </w:r>
            <w:proofErr w:type="gramEnd"/>
            <w:r w:rsidRPr="00DE7334">
              <w:rPr>
                <w:sz w:val="24"/>
              </w:rPr>
              <w:t>，降低</w:t>
            </w:r>
            <w:r w:rsidRPr="00DE7334">
              <w:rPr>
                <w:rFonts w:hint="eastAsia"/>
                <w:sz w:val="24"/>
              </w:rPr>
              <w:t>其运动过程中的摩擦系数。</w:t>
            </w:r>
          </w:p>
          <w:p w14:paraId="39369B52" w14:textId="77777777" w:rsidR="00DE7334" w:rsidRPr="00DE7334" w:rsidRDefault="00DE7334" w:rsidP="00DE7334">
            <w:pPr>
              <w:spacing w:beforeLines="50" w:before="120"/>
              <w:rPr>
                <w:sz w:val="24"/>
              </w:rPr>
            </w:pPr>
            <w:proofErr w:type="gramStart"/>
            <w:r w:rsidRPr="00DE7334">
              <w:rPr>
                <w:rFonts w:hint="eastAsia"/>
                <w:sz w:val="24"/>
              </w:rPr>
              <w:t>臂身由</w:t>
            </w:r>
            <w:proofErr w:type="gramEnd"/>
            <w:r w:rsidRPr="00DE7334">
              <w:rPr>
                <w:sz w:val="24"/>
              </w:rPr>
              <w:t xml:space="preserve">20cm </w:t>
            </w:r>
            <w:r w:rsidRPr="00DE7334">
              <w:rPr>
                <w:sz w:val="24"/>
              </w:rPr>
              <w:t>碳纤维管</w:t>
            </w:r>
            <w:r w:rsidRPr="00DE7334">
              <w:rPr>
                <w:sz w:val="24"/>
              </w:rPr>
              <w:t>6</w:t>
            </w:r>
            <w:r w:rsidRPr="00DE7334">
              <w:rPr>
                <w:sz w:val="24"/>
              </w:rPr>
              <w:t>、碳纤维板</w:t>
            </w:r>
            <w:r w:rsidRPr="00DE7334">
              <w:rPr>
                <w:sz w:val="24"/>
              </w:rPr>
              <w:t>7</w:t>
            </w:r>
            <w:r w:rsidRPr="00DE7334">
              <w:rPr>
                <w:sz w:val="24"/>
              </w:rPr>
              <w:t>、碳管管夹</w:t>
            </w:r>
            <w:r w:rsidRPr="00DE7334">
              <w:rPr>
                <w:sz w:val="24"/>
              </w:rPr>
              <w:t>8</w:t>
            </w:r>
            <w:r w:rsidRPr="00DE7334">
              <w:rPr>
                <w:sz w:val="24"/>
              </w:rPr>
              <w:t>、</w:t>
            </w:r>
            <w:r w:rsidRPr="00DE7334">
              <w:rPr>
                <w:sz w:val="24"/>
              </w:rPr>
              <w:t xml:space="preserve">8cmM8D </w:t>
            </w:r>
            <w:proofErr w:type="gramStart"/>
            <w:r w:rsidRPr="00DE7334">
              <w:rPr>
                <w:sz w:val="24"/>
              </w:rPr>
              <w:t>型轴</w:t>
            </w:r>
            <w:proofErr w:type="gramEnd"/>
            <w:r w:rsidRPr="00DE7334">
              <w:rPr>
                <w:sz w:val="24"/>
              </w:rPr>
              <w:t>9</w:t>
            </w:r>
            <w:r w:rsidRPr="00DE7334">
              <w:rPr>
                <w:sz w:val="24"/>
              </w:rPr>
              <w:t>、</w:t>
            </w:r>
            <w:r w:rsidRPr="00DE7334">
              <w:rPr>
                <w:sz w:val="24"/>
              </w:rPr>
              <w:t xml:space="preserve">M8 </w:t>
            </w:r>
            <w:r w:rsidRPr="00DE7334">
              <w:rPr>
                <w:sz w:val="24"/>
              </w:rPr>
              <w:t>法兰联轴器</w:t>
            </w:r>
            <w:r w:rsidRPr="00DE7334">
              <w:rPr>
                <w:sz w:val="24"/>
              </w:rPr>
              <w:t>10</w:t>
            </w:r>
            <w:r w:rsidRPr="00DE7334">
              <w:rPr>
                <w:sz w:val="24"/>
              </w:rPr>
              <w:t>、内径</w:t>
            </w:r>
            <w:r w:rsidRPr="00DE7334">
              <w:rPr>
                <w:sz w:val="24"/>
              </w:rPr>
              <w:t xml:space="preserve">8mm </w:t>
            </w:r>
            <w:r w:rsidRPr="00DE7334">
              <w:rPr>
                <w:sz w:val="24"/>
              </w:rPr>
              <w:t>菱形轴承座</w:t>
            </w:r>
            <w:r w:rsidRPr="00DE7334">
              <w:rPr>
                <w:sz w:val="24"/>
              </w:rPr>
              <w:t>11</w:t>
            </w:r>
            <w:r w:rsidRPr="00DE7334">
              <w:rPr>
                <w:sz w:val="24"/>
              </w:rPr>
              <w:t>、</w:t>
            </w:r>
            <w:r w:rsidRPr="00DE7334">
              <w:rPr>
                <w:sz w:val="24"/>
              </w:rPr>
              <w:t xml:space="preserve">6-35 </w:t>
            </w:r>
            <w:proofErr w:type="gramStart"/>
            <w:r w:rsidRPr="00DE7334">
              <w:rPr>
                <w:sz w:val="24"/>
              </w:rPr>
              <w:t>塞打螺栓</w:t>
            </w:r>
            <w:proofErr w:type="gramEnd"/>
            <w:r w:rsidRPr="00DE7334">
              <w:rPr>
                <w:sz w:val="24"/>
              </w:rPr>
              <w:t xml:space="preserve">12 </w:t>
            </w:r>
            <w:r w:rsidRPr="00DE7334">
              <w:rPr>
                <w:sz w:val="24"/>
              </w:rPr>
              <w:t>和</w:t>
            </w:r>
            <w:r w:rsidRPr="00DE7334">
              <w:rPr>
                <w:rFonts w:hint="eastAsia"/>
                <w:sz w:val="24"/>
              </w:rPr>
              <w:t>紫铜垫片</w:t>
            </w:r>
            <w:r w:rsidRPr="00DE7334">
              <w:rPr>
                <w:sz w:val="24"/>
              </w:rPr>
              <w:t xml:space="preserve">13 </w:t>
            </w:r>
            <w:r w:rsidRPr="00DE7334">
              <w:rPr>
                <w:sz w:val="24"/>
              </w:rPr>
              <w:t>构成；</w:t>
            </w:r>
            <w:proofErr w:type="gramStart"/>
            <w:r w:rsidRPr="00DE7334">
              <w:rPr>
                <w:sz w:val="24"/>
              </w:rPr>
              <w:t>使用大疆</w:t>
            </w:r>
            <w:proofErr w:type="gramEnd"/>
            <w:r w:rsidRPr="00DE7334">
              <w:rPr>
                <w:sz w:val="24"/>
              </w:rPr>
              <w:t xml:space="preserve">3508 </w:t>
            </w:r>
            <w:r w:rsidRPr="00DE7334">
              <w:rPr>
                <w:sz w:val="24"/>
              </w:rPr>
              <w:t>直流无刷减速电机</w:t>
            </w:r>
            <w:r w:rsidRPr="00DE7334">
              <w:rPr>
                <w:sz w:val="24"/>
              </w:rPr>
              <w:t>14</w:t>
            </w:r>
            <w:r w:rsidRPr="00DE7334">
              <w:rPr>
                <w:sz w:val="24"/>
              </w:rPr>
              <w:t>，通过同步</w:t>
            </w:r>
            <w:r w:rsidRPr="00DE7334">
              <w:rPr>
                <w:rFonts w:hint="eastAsia"/>
                <w:sz w:val="24"/>
              </w:rPr>
              <w:t>带连接</w:t>
            </w:r>
            <w:r w:rsidRPr="00DE7334">
              <w:rPr>
                <w:sz w:val="24"/>
              </w:rPr>
              <w:t xml:space="preserve">3M60 </w:t>
            </w:r>
            <w:proofErr w:type="gramStart"/>
            <w:r w:rsidRPr="00DE7334">
              <w:rPr>
                <w:sz w:val="24"/>
              </w:rPr>
              <w:t>齿大带</w:t>
            </w:r>
            <w:proofErr w:type="gramEnd"/>
            <w:r w:rsidRPr="00DE7334">
              <w:rPr>
                <w:sz w:val="24"/>
              </w:rPr>
              <w:t>轮</w:t>
            </w:r>
            <w:r w:rsidRPr="00DE7334">
              <w:rPr>
                <w:sz w:val="24"/>
              </w:rPr>
              <w:t>4</w:t>
            </w:r>
            <w:r w:rsidRPr="00DE7334">
              <w:rPr>
                <w:sz w:val="24"/>
              </w:rPr>
              <w:t>、</w:t>
            </w:r>
            <w:r w:rsidRPr="00DE7334">
              <w:rPr>
                <w:sz w:val="24"/>
              </w:rPr>
              <w:t xml:space="preserve">3M20 </w:t>
            </w:r>
            <w:r w:rsidRPr="00DE7334">
              <w:rPr>
                <w:sz w:val="24"/>
              </w:rPr>
              <w:t>齿小带轮</w:t>
            </w:r>
            <w:r w:rsidRPr="00DE7334">
              <w:rPr>
                <w:sz w:val="24"/>
              </w:rPr>
              <w:t xml:space="preserve">15 </w:t>
            </w:r>
            <w:r w:rsidRPr="00DE7334">
              <w:rPr>
                <w:sz w:val="24"/>
              </w:rPr>
              <w:t>和</w:t>
            </w:r>
            <w:r w:rsidRPr="00DE7334">
              <w:rPr>
                <w:sz w:val="24"/>
              </w:rPr>
              <w:t xml:space="preserve">3M </w:t>
            </w:r>
            <w:r w:rsidRPr="00DE7334">
              <w:rPr>
                <w:sz w:val="24"/>
              </w:rPr>
              <w:t>光面涨紧轮</w:t>
            </w:r>
            <w:r w:rsidRPr="00DE7334">
              <w:rPr>
                <w:sz w:val="24"/>
              </w:rPr>
              <w:t xml:space="preserve">16 </w:t>
            </w:r>
            <w:r w:rsidRPr="00DE7334">
              <w:rPr>
                <w:sz w:val="24"/>
              </w:rPr>
              <w:t>以及</w:t>
            </w:r>
            <w:r w:rsidRPr="00DE7334">
              <w:rPr>
                <w:sz w:val="24"/>
              </w:rPr>
              <w:t xml:space="preserve">3M20 </w:t>
            </w:r>
            <w:r w:rsidRPr="00DE7334">
              <w:rPr>
                <w:sz w:val="24"/>
              </w:rPr>
              <w:t>齿小带轮</w:t>
            </w:r>
            <w:r w:rsidRPr="00DE7334">
              <w:rPr>
                <w:sz w:val="24"/>
              </w:rPr>
              <w:t xml:space="preserve">15 </w:t>
            </w:r>
            <w:r w:rsidRPr="00DE7334">
              <w:rPr>
                <w:sz w:val="24"/>
              </w:rPr>
              <w:t>和</w:t>
            </w:r>
            <w:r w:rsidRPr="00DE7334">
              <w:rPr>
                <w:sz w:val="24"/>
              </w:rPr>
              <w:t xml:space="preserve">3M40 </w:t>
            </w:r>
            <w:proofErr w:type="gramStart"/>
            <w:r w:rsidRPr="00DE7334">
              <w:rPr>
                <w:sz w:val="24"/>
              </w:rPr>
              <w:t>齿大带</w:t>
            </w:r>
            <w:proofErr w:type="gramEnd"/>
            <w:r w:rsidRPr="00DE7334">
              <w:rPr>
                <w:sz w:val="24"/>
              </w:rPr>
              <w:t>轮</w:t>
            </w:r>
            <w:r w:rsidRPr="00DE7334">
              <w:rPr>
                <w:sz w:val="24"/>
              </w:rPr>
              <w:t xml:space="preserve">24 </w:t>
            </w:r>
            <w:r w:rsidRPr="00DE7334">
              <w:rPr>
                <w:sz w:val="24"/>
              </w:rPr>
              <w:t>实现动力输出；</w:t>
            </w:r>
            <w:proofErr w:type="gramStart"/>
            <w:r w:rsidRPr="00DE7334">
              <w:rPr>
                <w:sz w:val="24"/>
              </w:rPr>
              <w:t>臂身下方</w:t>
            </w:r>
            <w:proofErr w:type="gramEnd"/>
            <w:r w:rsidRPr="00DE7334">
              <w:rPr>
                <w:sz w:val="24"/>
              </w:rPr>
              <w:t>还安</w:t>
            </w:r>
            <w:r w:rsidRPr="00DE7334">
              <w:rPr>
                <w:rFonts w:hint="eastAsia"/>
                <w:sz w:val="24"/>
              </w:rPr>
              <w:t>装了使用</w:t>
            </w:r>
            <w:r w:rsidRPr="00DE7334">
              <w:rPr>
                <w:sz w:val="24"/>
              </w:rPr>
              <w:t xml:space="preserve">STM32F4 </w:t>
            </w:r>
            <w:r w:rsidRPr="00DE7334">
              <w:rPr>
                <w:sz w:val="24"/>
              </w:rPr>
              <w:t>芯片的电路板</w:t>
            </w:r>
            <w:r w:rsidRPr="00DE7334">
              <w:rPr>
                <w:sz w:val="24"/>
              </w:rPr>
              <w:t>17</w:t>
            </w:r>
            <w:r w:rsidRPr="00DE7334">
              <w:rPr>
                <w:sz w:val="24"/>
              </w:rPr>
              <w:t>，配合</w:t>
            </w:r>
            <w:r w:rsidRPr="00DE7334">
              <w:rPr>
                <w:sz w:val="24"/>
              </w:rPr>
              <w:t xml:space="preserve">C620 </w:t>
            </w:r>
            <w:r w:rsidRPr="00DE7334">
              <w:rPr>
                <w:sz w:val="24"/>
              </w:rPr>
              <w:t>无刷电机调速器</w:t>
            </w:r>
            <w:r w:rsidRPr="00DE7334">
              <w:rPr>
                <w:sz w:val="24"/>
              </w:rPr>
              <w:t>18</w:t>
            </w:r>
            <w:r w:rsidRPr="00DE7334">
              <w:rPr>
                <w:sz w:val="24"/>
              </w:rPr>
              <w:t>，</w:t>
            </w:r>
            <w:r w:rsidRPr="00DE7334">
              <w:rPr>
                <w:rFonts w:hint="eastAsia"/>
                <w:sz w:val="24"/>
              </w:rPr>
              <w:t>对机械</w:t>
            </w:r>
            <w:proofErr w:type="gramStart"/>
            <w:r w:rsidRPr="00DE7334">
              <w:rPr>
                <w:rFonts w:hint="eastAsia"/>
                <w:sz w:val="24"/>
              </w:rPr>
              <w:t>臂实现</w:t>
            </w:r>
            <w:proofErr w:type="gramEnd"/>
            <w:r w:rsidRPr="00DE7334">
              <w:rPr>
                <w:rFonts w:hint="eastAsia"/>
                <w:sz w:val="24"/>
              </w:rPr>
              <w:t>精准控制。三爪机械</w:t>
            </w:r>
            <w:proofErr w:type="gramStart"/>
            <w:r w:rsidRPr="00DE7334">
              <w:rPr>
                <w:rFonts w:hint="eastAsia"/>
                <w:sz w:val="24"/>
              </w:rPr>
              <w:t>爪</w:t>
            </w:r>
            <w:proofErr w:type="gramEnd"/>
            <w:r w:rsidRPr="00DE7334">
              <w:rPr>
                <w:rFonts w:hint="eastAsia"/>
                <w:sz w:val="24"/>
              </w:rPr>
              <w:t>通过使用</w:t>
            </w:r>
            <w:r w:rsidRPr="00DE7334">
              <w:rPr>
                <w:sz w:val="24"/>
              </w:rPr>
              <w:t xml:space="preserve">M3RC </w:t>
            </w:r>
            <w:proofErr w:type="gramStart"/>
            <w:r w:rsidRPr="00DE7334">
              <w:rPr>
                <w:sz w:val="24"/>
              </w:rPr>
              <w:t>球头扣拉杆</w:t>
            </w:r>
            <w:proofErr w:type="gramEnd"/>
            <w:r w:rsidRPr="00DE7334">
              <w:rPr>
                <w:sz w:val="24"/>
              </w:rPr>
              <w:t xml:space="preserve">19 </w:t>
            </w:r>
            <w:r w:rsidRPr="00DE7334">
              <w:rPr>
                <w:sz w:val="24"/>
              </w:rPr>
              <w:t>实现一个舵机同时控制</w:t>
            </w:r>
            <w:r w:rsidRPr="00DE7334">
              <w:rPr>
                <w:rFonts w:hint="eastAsia"/>
                <w:sz w:val="24"/>
              </w:rPr>
              <w:t>三爪开合的巧妙设计；使用</w:t>
            </w:r>
            <w:r w:rsidRPr="00DE7334">
              <w:rPr>
                <w:sz w:val="24"/>
              </w:rPr>
              <w:t xml:space="preserve">SUPER HV </w:t>
            </w:r>
            <w:r w:rsidRPr="00DE7334">
              <w:rPr>
                <w:sz w:val="24"/>
              </w:rPr>
              <w:t>超级舵机</w:t>
            </w:r>
            <w:r w:rsidRPr="00DE7334">
              <w:rPr>
                <w:sz w:val="24"/>
              </w:rPr>
              <w:t xml:space="preserve">2 </w:t>
            </w:r>
            <w:r w:rsidRPr="00DE7334">
              <w:rPr>
                <w:sz w:val="24"/>
              </w:rPr>
              <w:t>和多功能舵机支架</w:t>
            </w:r>
            <w:r w:rsidRPr="00DE7334">
              <w:rPr>
                <w:sz w:val="24"/>
              </w:rPr>
              <w:t>20</w:t>
            </w:r>
            <w:r w:rsidRPr="00DE7334">
              <w:rPr>
                <w:sz w:val="24"/>
              </w:rPr>
              <w:t>，通过不同方式的连接实现四个自由度，支架与支架之间使用</w:t>
            </w:r>
            <w:r w:rsidRPr="00DE7334">
              <w:rPr>
                <w:sz w:val="24"/>
              </w:rPr>
              <w:t>M3</w:t>
            </w:r>
            <w:proofErr w:type="gramStart"/>
            <w:r w:rsidRPr="00DE7334">
              <w:rPr>
                <w:rFonts w:hint="eastAsia"/>
                <w:sz w:val="24"/>
              </w:rPr>
              <w:t>铜柱</w:t>
            </w:r>
            <w:proofErr w:type="gramEnd"/>
            <w:r w:rsidRPr="00DE7334">
              <w:rPr>
                <w:sz w:val="24"/>
              </w:rPr>
              <w:t xml:space="preserve">21 </w:t>
            </w:r>
            <w:r w:rsidRPr="00DE7334">
              <w:rPr>
                <w:sz w:val="24"/>
              </w:rPr>
              <w:t>连接；其外还</w:t>
            </w:r>
            <w:r w:rsidRPr="00DE7334">
              <w:rPr>
                <w:sz w:val="24"/>
              </w:rPr>
              <w:lastRenderedPageBreak/>
              <w:t>加装了两个</w:t>
            </w:r>
            <w:r w:rsidRPr="00DE7334">
              <w:rPr>
                <w:sz w:val="24"/>
              </w:rPr>
              <w:t xml:space="preserve">720P </w:t>
            </w:r>
            <w:r w:rsidRPr="00DE7334">
              <w:rPr>
                <w:sz w:val="24"/>
              </w:rPr>
              <w:t>免驱</w:t>
            </w:r>
            <w:r w:rsidRPr="00DE7334">
              <w:rPr>
                <w:sz w:val="24"/>
              </w:rPr>
              <w:t xml:space="preserve">UVC </w:t>
            </w:r>
            <w:r w:rsidRPr="00DE7334">
              <w:rPr>
                <w:sz w:val="24"/>
              </w:rPr>
              <w:t>摄像头</w:t>
            </w:r>
            <w:r w:rsidRPr="00DE7334">
              <w:rPr>
                <w:sz w:val="24"/>
              </w:rPr>
              <w:t>22</w:t>
            </w:r>
            <w:r w:rsidRPr="00DE7334">
              <w:rPr>
                <w:sz w:val="24"/>
              </w:rPr>
              <w:t>，通过图</w:t>
            </w:r>
            <w:r w:rsidRPr="00DE7334">
              <w:rPr>
                <w:rFonts w:hint="eastAsia"/>
                <w:sz w:val="24"/>
              </w:rPr>
              <w:t>像识别技术对物品进行识别，并结合</w:t>
            </w:r>
            <w:r w:rsidRPr="00DE7334">
              <w:rPr>
                <w:sz w:val="24"/>
              </w:rPr>
              <w:t xml:space="preserve">RRT </w:t>
            </w:r>
            <w:proofErr w:type="gramStart"/>
            <w:r w:rsidRPr="00DE7334">
              <w:rPr>
                <w:sz w:val="24"/>
              </w:rPr>
              <w:t>搜素算法</w:t>
            </w:r>
            <w:proofErr w:type="gramEnd"/>
            <w:r w:rsidRPr="00DE7334">
              <w:rPr>
                <w:sz w:val="24"/>
              </w:rPr>
              <w:t>实现机械臂自主运</w:t>
            </w:r>
            <w:r w:rsidRPr="00DE7334">
              <w:rPr>
                <w:rFonts w:hint="eastAsia"/>
                <w:sz w:val="24"/>
              </w:rPr>
              <w:t>动的空间轨迹规划。</w:t>
            </w:r>
          </w:p>
          <w:p w14:paraId="7EF164FD" w14:textId="77777777" w:rsidR="00DE7334" w:rsidRPr="00385780" w:rsidRDefault="00DE7334" w:rsidP="00DE7334">
            <w:r w:rsidRPr="00385780">
              <w:rPr>
                <w:noProof/>
              </w:rPr>
              <w:drawing>
                <wp:inline distT="0" distB="0" distL="0" distR="0" wp14:anchorId="5122A7EE" wp14:editId="399132F9">
                  <wp:extent cx="4754880" cy="3177540"/>
                  <wp:effectExtent l="0" t="0" r="762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3177540"/>
                          </a:xfrm>
                          <a:prstGeom prst="rect">
                            <a:avLst/>
                          </a:prstGeom>
                          <a:noFill/>
                          <a:ln>
                            <a:noFill/>
                          </a:ln>
                        </pic:spPr>
                      </pic:pic>
                    </a:graphicData>
                  </a:graphic>
                </wp:inline>
              </w:drawing>
            </w:r>
          </w:p>
          <w:p w14:paraId="0DBC33B3" w14:textId="77777777" w:rsidR="00DE7334" w:rsidRPr="00DE7334" w:rsidRDefault="00DE7334" w:rsidP="00DE7334">
            <w:pPr>
              <w:spacing w:beforeLines="50" w:before="120"/>
              <w:jc w:val="center"/>
              <w:rPr>
                <w:sz w:val="24"/>
              </w:rPr>
            </w:pPr>
            <w:r w:rsidRPr="00DE7334">
              <w:rPr>
                <w:rFonts w:hint="eastAsia"/>
                <w:sz w:val="24"/>
              </w:rPr>
              <w:t>机械臂结构图</w:t>
            </w:r>
          </w:p>
          <w:p w14:paraId="08182230" w14:textId="0051EE66" w:rsidR="00DE7334" w:rsidRPr="00DE7334" w:rsidRDefault="00DE7334" w:rsidP="00DE7334">
            <w:pPr>
              <w:spacing w:beforeLines="50" w:before="120"/>
              <w:rPr>
                <w:b/>
                <w:bCs/>
                <w:sz w:val="24"/>
              </w:rPr>
            </w:pPr>
            <w:bookmarkStart w:id="10" w:name="_Toc69977472"/>
            <w:r>
              <w:rPr>
                <w:rFonts w:hint="eastAsia"/>
                <w:b/>
                <w:bCs/>
                <w:sz w:val="24"/>
              </w:rPr>
              <w:t>二、</w:t>
            </w:r>
            <w:r w:rsidRPr="00DE7334">
              <w:rPr>
                <w:rFonts w:hint="eastAsia"/>
                <w:b/>
                <w:bCs/>
                <w:sz w:val="24"/>
              </w:rPr>
              <w:t>电控系统设计</w:t>
            </w:r>
            <w:bookmarkEnd w:id="9"/>
            <w:bookmarkEnd w:id="10"/>
          </w:p>
          <w:p w14:paraId="20E43BD8" w14:textId="77777777" w:rsidR="00DE7334" w:rsidRPr="00DE7334" w:rsidRDefault="00DE7334" w:rsidP="00DE7334">
            <w:pPr>
              <w:spacing w:beforeLines="50" w:before="120"/>
              <w:rPr>
                <w:sz w:val="24"/>
              </w:rPr>
            </w:pPr>
            <w:r w:rsidRPr="00DE7334">
              <w:rPr>
                <w:sz w:val="24"/>
              </w:rPr>
              <w:t>机器人</w:t>
            </w:r>
            <w:r w:rsidRPr="00DE7334">
              <w:rPr>
                <w:rFonts w:hint="eastAsia"/>
                <w:sz w:val="24"/>
              </w:rPr>
              <w:t>电子控制根据模块可分为底盘驱动控制单元、摄像头单元、机械臂控制、传感器单元和上位机通讯单元共五部分，</w:t>
            </w:r>
            <w:r w:rsidRPr="00DE7334">
              <w:rPr>
                <w:sz w:val="24"/>
              </w:rPr>
              <w:t>采用基于</w:t>
            </w:r>
            <w:r w:rsidRPr="00DE7334">
              <w:rPr>
                <w:sz w:val="24"/>
              </w:rPr>
              <w:t>Cortex-M</w:t>
            </w:r>
            <w:r w:rsidRPr="00DE7334">
              <w:rPr>
                <w:rFonts w:hint="eastAsia"/>
                <w:sz w:val="24"/>
              </w:rPr>
              <w:t>4</w:t>
            </w:r>
            <w:r w:rsidRPr="00DE7334">
              <w:rPr>
                <w:sz w:val="24"/>
              </w:rPr>
              <w:t>内核的</w:t>
            </w:r>
            <w:r w:rsidRPr="00DE7334">
              <w:rPr>
                <w:sz w:val="24"/>
              </w:rPr>
              <w:t>STM32F405R</w:t>
            </w:r>
            <w:r w:rsidRPr="00DE7334">
              <w:rPr>
                <w:rFonts w:hint="eastAsia"/>
                <w:sz w:val="24"/>
              </w:rPr>
              <w:t>G</w:t>
            </w:r>
            <w:r w:rsidRPr="00DE7334">
              <w:rPr>
                <w:sz w:val="24"/>
              </w:rPr>
              <w:t>T6</w:t>
            </w:r>
            <w:r w:rsidRPr="00DE7334">
              <w:rPr>
                <w:sz w:val="24"/>
              </w:rPr>
              <w:t>单片机作为主控核心，</w:t>
            </w:r>
            <w:r w:rsidRPr="00DE7334">
              <w:rPr>
                <w:rFonts w:hint="eastAsia"/>
                <w:sz w:val="24"/>
              </w:rPr>
              <w:t>各系统单元由独立的</w:t>
            </w:r>
            <w:r w:rsidRPr="00DE7334">
              <w:rPr>
                <w:rFonts w:hint="eastAsia"/>
                <w:sz w:val="24"/>
              </w:rPr>
              <w:t>S</w:t>
            </w:r>
            <w:r w:rsidRPr="00DE7334">
              <w:rPr>
                <w:sz w:val="24"/>
              </w:rPr>
              <w:t>TM32</w:t>
            </w:r>
            <w:r w:rsidRPr="00DE7334">
              <w:rPr>
                <w:rFonts w:hint="eastAsia"/>
                <w:sz w:val="24"/>
              </w:rPr>
              <w:t>单片机进行控制，使用</w:t>
            </w:r>
            <w:r w:rsidRPr="00DE7334">
              <w:rPr>
                <w:rFonts w:hint="eastAsia"/>
                <w:sz w:val="24"/>
              </w:rPr>
              <w:t>C</w:t>
            </w:r>
            <w:r w:rsidRPr="00DE7334">
              <w:rPr>
                <w:sz w:val="24"/>
              </w:rPr>
              <w:t>AN</w:t>
            </w:r>
            <w:r w:rsidRPr="00DE7334">
              <w:rPr>
                <w:rFonts w:hint="eastAsia"/>
                <w:sz w:val="24"/>
              </w:rPr>
              <w:t>总线进行底层通信，各单元独立又可相互传输数据，极大地提高了各模块的独立性、移植性和可维护性，同时通过上位机通讯单元与上位机通讯，共同构成底层通讯架构，并与蓄电池动力源共同构成底层电源架构。</w:t>
            </w:r>
          </w:p>
          <w:p w14:paraId="6ED88DFB" w14:textId="589F1625" w:rsidR="00DE7334" w:rsidRPr="008E71CE" w:rsidRDefault="00DE7334" w:rsidP="00DE7334">
            <w:pPr>
              <w:pStyle w:val="af1"/>
              <w:ind w:left="420" w:firstLineChars="0" w:firstLine="0"/>
              <w:rPr>
                <w:rFonts w:cs="Times New Roman"/>
              </w:rPr>
            </w:pPr>
            <w:commentRangeStart w:id="11"/>
            <w:commentRangeEnd w:id="11"/>
            <w:r>
              <w:commentReference w:id="11"/>
            </w:r>
            <w:bookmarkStart w:id="12" w:name="bookmark0"/>
            <w:bookmarkStart w:id="13" w:name="2.4????????????"/>
            <w:bookmarkEnd w:id="12"/>
            <w:bookmarkEnd w:id="13"/>
            <w:r w:rsidRPr="00E73264">
              <w:rPr>
                <w:rFonts w:cs="Times New Roman"/>
                <w:noProof/>
              </w:rPr>
              <w:drawing>
                <wp:inline distT="0" distB="0" distL="0" distR="0" wp14:anchorId="125D4850" wp14:editId="1DD3D922">
                  <wp:extent cx="4603518" cy="2840182"/>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5860" cy="2847796"/>
                          </a:xfrm>
                          <a:prstGeom prst="rect">
                            <a:avLst/>
                          </a:prstGeom>
                          <a:noFill/>
                          <a:ln>
                            <a:noFill/>
                          </a:ln>
                        </pic:spPr>
                      </pic:pic>
                    </a:graphicData>
                  </a:graphic>
                </wp:inline>
              </w:drawing>
            </w:r>
          </w:p>
          <w:p w14:paraId="04CBBF16" w14:textId="2D8B632A" w:rsidR="00DE7334" w:rsidRPr="00DE7334" w:rsidRDefault="00DE7334" w:rsidP="00DE7334">
            <w:pPr>
              <w:spacing w:beforeLines="50" w:before="120"/>
              <w:jc w:val="center"/>
              <w:rPr>
                <w:sz w:val="24"/>
              </w:rPr>
            </w:pPr>
            <w:r w:rsidRPr="00DE7334">
              <w:rPr>
                <w:sz w:val="24"/>
              </w:rPr>
              <w:lastRenderedPageBreak/>
              <w:t>整体电</w:t>
            </w:r>
            <w:commentRangeStart w:id="14"/>
            <w:r w:rsidRPr="00DE7334">
              <w:rPr>
                <w:sz w:val="24"/>
              </w:rPr>
              <w:t>控框图</w:t>
            </w:r>
            <w:commentRangeEnd w:id="14"/>
            <w:r w:rsidRPr="00DE7334">
              <w:rPr>
                <w:sz w:val="24"/>
              </w:rPr>
              <w:commentReference w:id="14"/>
            </w:r>
          </w:p>
          <w:p w14:paraId="176E6DDC" w14:textId="78D7791E" w:rsidR="00DE7334" w:rsidRPr="00DE7334" w:rsidRDefault="00DE7334" w:rsidP="00DE7334">
            <w:pPr>
              <w:spacing w:beforeLines="50" w:before="120"/>
              <w:rPr>
                <w:b/>
                <w:bCs/>
                <w:sz w:val="24"/>
              </w:rPr>
            </w:pPr>
            <w:bookmarkStart w:id="15" w:name="_Toc69977473"/>
            <w:r w:rsidRPr="00DE7334">
              <w:rPr>
                <w:rFonts w:hint="eastAsia"/>
                <w:b/>
                <w:bCs/>
                <w:sz w:val="24"/>
              </w:rPr>
              <w:t>2.</w:t>
            </w:r>
            <w:r>
              <w:rPr>
                <w:b/>
                <w:bCs/>
                <w:sz w:val="24"/>
              </w:rPr>
              <w:t>1</w:t>
            </w:r>
            <w:r w:rsidRPr="00DE7334">
              <w:rPr>
                <w:b/>
                <w:bCs/>
                <w:sz w:val="24"/>
              </w:rPr>
              <w:t>电源管理与底盘电机控制</w:t>
            </w:r>
            <w:bookmarkEnd w:id="15"/>
          </w:p>
          <w:p w14:paraId="0279539D" w14:textId="77777777" w:rsidR="00DE7334" w:rsidRPr="00DE7334" w:rsidRDefault="00DE7334" w:rsidP="00DE7334">
            <w:pPr>
              <w:spacing w:beforeLines="50" w:before="120"/>
              <w:rPr>
                <w:sz w:val="24"/>
              </w:rPr>
            </w:pPr>
            <w:r w:rsidRPr="00DE7334">
              <w:rPr>
                <w:rFonts w:hint="eastAsia"/>
                <w:sz w:val="24"/>
              </w:rPr>
              <w:t>在物流配送时，良好的续航能力是完成配送的保证。同时由于可能没有操纵者或操纵者采取远程操控模式，很难对机器人进行实时的检测与维修，为使各控制结构能够相对独立运作，以期在某一部分发生故障时，不影响主体部分的运转，故采取双电源供电的结构。</w:t>
            </w:r>
          </w:p>
          <w:p w14:paraId="0389547A" w14:textId="77777777" w:rsidR="00DE7334" w:rsidRPr="00DE7334" w:rsidRDefault="00DE7334" w:rsidP="00DE7334">
            <w:pPr>
              <w:spacing w:beforeLines="50" w:before="120"/>
              <w:rPr>
                <w:sz w:val="24"/>
              </w:rPr>
            </w:pPr>
            <w:r w:rsidRPr="00DE7334">
              <w:rPr>
                <w:rFonts w:hint="eastAsia"/>
                <w:sz w:val="24"/>
              </w:rPr>
              <w:t>机器人主体电源分为两大部分：上位机供电单元，底层电路供电单元。由于上位机单元各个模块均为标准化的工业级产品，需要电流较小，极少出现过热、短路、断路等电路故障，因而采用集中式供电方案（各个模块均由电源直接供电），各个单元相对独立、互不影响，便于统一控制和管理供电。而底层电路各单元所需电流较大，为在保证各个模块正常工作的情况下降低电源电流，供电单元采取分布式供电（逐级相连，下级由上级供电）。</w:t>
            </w:r>
          </w:p>
          <w:p w14:paraId="467A86C4" w14:textId="131E80DB" w:rsidR="00DE7334" w:rsidRPr="00E73264" w:rsidRDefault="00DE7334" w:rsidP="00DE7334">
            <w:pPr>
              <w:pStyle w:val="af1"/>
              <w:ind w:left="420" w:firstLineChars="0" w:firstLine="0"/>
              <w:rPr>
                <w:rFonts w:cs="Times New Roman"/>
              </w:rPr>
            </w:pPr>
            <w:r>
              <w:rPr>
                <w:rFonts w:cs="Times New Roman" w:hint="eastAsia"/>
              </w:rPr>
              <w:t xml:space="preserve">         </w:t>
            </w:r>
            <w:commentRangeStart w:id="16"/>
            <w:commentRangeEnd w:id="16"/>
            <w:r>
              <w:rPr>
                <w:sz w:val="21"/>
                <w:szCs w:val="21"/>
              </w:rPr>
              <w:commentReference w:id="16"/>
            </w:r>
            <w:r w:rsidRPr="00E73264">
              <w:rPr>
                <w:rFonts w:cs="Times New Roman"/>
                <w:noProof/>
              </w:rPr>
              <w:drawing>
                <wp:inline distT="0" distB="0" distL="0" distR="0" wp14:anchorId="1D09AA0B" wp14:editId="16CD20A5">
                  <wp:extent cx="3070860" cy="3528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0860" cy="3528060"/>
                          </a:xfrm>
                          <a:prstGeom prst="rect">
                            <a:avLst/>
                          </a:prstGeom>
                          <a:noFill/>
                          <a:ln>
                            <a:noFill/>
                          </a:ln>
                        </pic:spPr>
                      </pic:pic>
                    </a:graphicData>
                  </a:graphic>
                </wp:inline>
              </w:drawing>
            </w:r>
          </w:p>
          <w:p w14:paraId="6590F1BF" w14:textId="0B47AA96" w:rsidR="00DE7334" w:rsidRPr="00DE7334" w:rsidRDefault="00DE7334" w:rsidP="00DE7334">
            <w:pPr>
              <w:spacing w:beforeLines="50" w:before="120"/>
              <w:jc w:val="center"/>
              <w:rPr>
                <w:sz w:val="24"/>
              </w:rPr>
            </w:pPr>
            <w:r w:rsidRPr="00DE7334">
              <w:rPr>
                <w:rFonts w:hint="eastAsia"/>
                <w:sz w:val="24"/>
              </w:rPr>
              <w:t>上位机电源</w:t>
            </w:r>
            <w:r w:rsidRPr="00DE7334">
              <w:rPr>
                <w:sz w:val="24"/>
              </w:rPr>
              <w:t>分配框架</w:t>
            </w:r>
          </w:p>
          <w:p w14:paraId="0497142B" w14:textId="3A61D970" w:rsidR="00DE7334" w:rsidRPr="00E73264" w:rsidRDefault="00DE7334" w:rsidP="00DE7334">
            <w:pPr>
              <w:pStyle w:val="af1"/>
              <w:ind w:left="420" w:firstLineChars="0" w:firstLine="0"/>
              <w:rPr>
                <w:rFonts w:cs="Times New Roman"/>
              </w:rPr>
            </w:pPr>
            <w:r>
              <w:rPr>
                <w:rFonts w:cs="Times New Roman" w:hint="eastAsia"/>
              </w:rPr>
              <w:lastRenderedPageBreak/>
              <w:t xml:space="preserve">           </w:t>
            </w:r>
            <w:commentRangeStart w:id="17"/>
            <w:commentRangeEnd w:id="17"/>
            <w:r>
              <w:rPr>
                <w:sz w:val="21"/>
                <w:szCs w:val="21"/>
              </w:rPr>
              <w:commentReference w:id="17"/>
            </w:r>
            <w:r w:rsidRPr="00E73264">
              <w:rPr>
                <w:rFonts w:cs="Times New Roman"/>
                <w:noProof/>
              </w:rPr>
              <w:drawing>
                <wp:inline distT="0" distB="0" distL="0" distR="0" wp14:anchorId="566A19B4" wp14:editId="3F68FE55">
                  <wp:extent cx="3368040" cy="357378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8040" cy="3573780"/>
                          </a:xfrm>
                          <a:prstGeom prst="rect">
                            <a:avLst/>
                          </a:prstGeom>
                          <a:noFill/>
                          <a:ln>
                            <a:noFill/>
                          </a:ln>
                        </pic:spPr>
                      </pic:pic>
                    </a:graphicData>
                  </a:graphic>
                </wp:inline>
              </w:drawing>
            </w:r>
          </w:p>
          <w:p w14:paraId="32ED58B0" w14:textId="7BCBC9EC" w:rsidR="00DE7334" w:rsidRPr="00DE7334" w:rsidRDefault="00DE7334" w:rsidP="00DE7334">
            <w:pPr>
              <w:spacing w:beforeLines="50" w:before="120"/>
              <w:jc w:val="center"/>
              <w:rPr>
                <w:sz w:val="24"/>
              </w:rPr>
            </w:pPr>
            <w:r w:rsidRPr="00DE7334">
              <w:rPr>
                <w:rFonts w:hint="eastAsia"/>
                <w:sz w:val="24"/>
              </w:rPr>
              <w:t>底层电源</w:t>
            </w:r>
            <w:r w:rsidRPr="00DE7334">
              <w:rPr>
                <w:sz w:val="24"/>
              </w:rPr>
              <w:t>分配框架</w:t>
            </w:r>
          </w:p>
          <w:p w14:paraId="56703213" w14:textId="77777777" w:rsidR="00DE7334" w:rsidRPr="00DE7334" w:rsidRDefault="00DE7334" w:rsidP="00DE7334">
            <w:pPr>
              <w:spacing w:beforeLines="50" w:before="120"/>
              <w:rPr>
                <w:sz w:val="24"/>
              </w:rPr>
            </w:pPr>
            <w:r w:rsidRPr="00DE7334">
              <w:rPr>
                <w:rFonts w:hint="eastAsia"/>
                <w:sz w:val="24"/>
              </w:rPr>
              <w:t>底盘电机支持两种可选的控制方式：（</w:t>
            </w:r>
            <w:r w:rsidRPr="00DE7334">
              <w:rPr>
                <w:rFonts w:hint="eastAsia"/>
                <w:sz w:val="24"/>
              </w:rPr>
              <w:t>1</w:t>
            </w:r>
            <w:r w:rsidRPr="00DE7334">
              <w:rPr>
                <w:rFonts w:hint="eastAsia"/>
                <w:sz w:val="24"/>
              </w:rPr>
              <w:t>）</w:t>
            </w:r>
            <w:r w:rsidRPr="00DE7334">
              <w:rPr>
                <w:rFonts w:hint="eastAsia"/>
                <w:sz w:val="24"/>
              </w:rPr>
              <w:t>50-500HZ</w:t>
            </w:r>
            <w:r w:rsidRPr="00DE7334">
              <w:rPr>
                <w:rFonts w:hint="eastAsia"/>
                <w:sz w:val="24"/>
              </w:rPr>
              <w:t>的</w:t>
            </w:r>
            <w:r w:rsidRPr="00DE7334">
              <w:rPr>
                <w:rFonts w:hint="eastAsia"/>
                <w:sz w:val="24"/>
              </w:rPr>
              <w:t>PWM</w:t>
            </w:r>
            <w:r w:rsidRPr="00DE7334">
              <w:rPr>
                <w:rFonts w:hint="eastAsia"/>
                <w:sz w:val="24"/>
              </w:rPr>
              <w:t>（脉宽调制）控制。（</w:t>
            </w:r>
            <w:r w:rsidRPr="00DE7334">
              <w:rPr>
                <w:rFonts w:hint="eastAsia"/>
                <w:sz w:val="24"/>
              </w:rPr>
              <w:t>2</w:t>
            </w:r>
            <w:r w:rsidRPr="00DE7334">
              <w:rPr>
                <w:rFonts w:hint="eastAsia"/>
                <w:sz w:val="24"/>
              </w:rPr>
              <w:t>）</w:t>
            </w:r>
            <w:r w:rsidRPr="00DE7334">
              <w:rPr>
                <w:rFonts w:hint="eastAsia"/>
                <w:sz w:val="24"/>
              </w:rPr>
              <w:t>CAN</w:t>
            </w:r>
            <w:r w:rsidRPr="00DE7334">
              <w:rPr>
                <w:rFonts w:hint="eastAsia"/>
                <w:sz w:val="24"/>
              </w:rPr>
              <w:t>总线指令控制（含位置反馈）。为了实时监测电机的输出，实现对电机的闭环控制，故底盘电机采用了</w:t>
            </w:r>
            <w:r w:rsidRPr="00DE7334">
              <w:rPr>
                <w:rFonts w:hint="eastAsia"/>
                <w:sz w:val="24"/>
              </w:rPr>
              <w:t>CAN</w:t>
            </w:r>
            <w:r w:rsidRPr="00DE7334">
              <w:rPr>
                <w:rFonts w:hint="eastAsia"/>
                <w:sz w:val="24"/>
              </w:rPr>
              <w:t>总线指令控制。</w:t>
            </w:r>
          </w:p>
          <w:p w14:paraId="293DF073" w14:textId="77777777" w:rsidR="00DE7334" w:rsidRPr="00DE7334" w:rsidRDefault="00DE7334" w:rsidP="00DE7334">
            <w:pPr>
              <w:spacing w:beforeLines="50" w:before="120"/>
              <w:rPr>
                <w:sz w:val="24"/>
              </w:rPr>
            </w:pPr>
            <w:r w:rsidRPr="00DE7334">
              <w:rPr>
                <w:sz w:val="24"/>
              </w:rPr>
              <w:t>底盘电机的控制采用增量式</w:t>
            </w:r>
            <w:r w:rsidRPr="00DE7334">
              <w:rPr>
                <w:sz w:val="24"/>
              </w:rPr>
              <w:t>PID</w:t>
            </w:r>
            <w:r w:rsidRPr="00DE7334">
              <w:rPr>
                <w:sz w:val="24"/>
              </w:rPr>
              <w:t>算法，增量式</w:t>
            </w:r>
            <w:r w:rsidRPr="00DE7334">
              <w:rPr>
                <w:sz w:val="24"/>
              </w:rPr>
              <w:t xml:space="preserve"> PID </w:t>
            </w:r>
            <w:r w:rsidRPr="00DE7334">
              <w:rPr>
                <w:sz w:val="24"/>
              </w:rPr>
              <w:t>是指数字控制器的输出只是控制量的增量</w:t>
            </w:r>
            <w:r w:rsidRPr="00DE7334">
              <w:rPr>
                <w:sz w:val="24"/>
              </w:rPr>
              <w:t xml:space="preserve"> </w:t>
            </w:r>
            <w:r w:rsidRPr="00DE7334">
              <w:rPr>
                <w:rFonts w:ascii="微软雅黑" w:eastAsia="微软雅黑" w:hAnsi="微软雅黑" w:cs="微软雅黑" w:hint="eastAsia"/>
                <w:sz w:val="24"/>
              </w:rPr>
              <w:t>∆</w:t>
            </w:r>
            <w:proofErr w:type="spellStart"/>
            <w:r w:rsidRPr="00DE7334">
              <w:rPr>
                <w:sz w:val="24"/>
              </w:rPr>
              <w:t>uk</w:t>
            </w:r>
            <w:proofErr w:type="spellEnd"/>
            <w:r w:rsidRPr="00DE7334">
              <w:rPr>
                <w:sz w:val="24"/>
              </w:rPr>
              <w:t xml:space="preserve"> </w:t>
            </w:r>
            <w:r w:rsidRPr="00DE7334">
              <w:rPr>
                <w:sz w:val="24"/>
              </w:rPr>
              <w:t>。当执行机构需要的控制量是增量，而不是位置量的绝对数值时，可以使用增量式</w:t>
            </w:r>
            <w:r w:rsidRPr="00DE7334">
              <w:rPr>
                <w:sz w:val="24"/>
              </w:rPr>
              <w:t xml:space="preserve"> PID </w:t>
            </w:r>
            <w:r w:rsidRPr="00DE7334">
              <w:rPr>
                <w:sz w:val="24"/>
              </w:rPr>
              <w:t>控制算法进行控制。</w:t>
            </w:r>
          </w:p>
          <w:p w14:paraId="483E34AF" w14:textId="77777777" w:rsidR="00DE7334" w:rsidRPr="00DE7334" w:rsidRDefault="00DE7334" w:rsidP="00DE7334">
            <w:pPr>
              <w:spacing w:beforeLines="50" w:before="120"/>
              <w:rPr>
                <w:sz w:val="24"/>
              </w:rPr>
            </w:pPr>
            <w:r w:rsidRPr="00DE7334">
              <w:rPr>
                <w:sz w:val="24"/>
              </w:rPr>
              <w:t>根据对</w:t>
            </w:r>
            <w:r w:rsidRPr="00DE7334">
              <w:rPr>
                <w:rFonts w:hint="eastAsia"/>
                <w:sz w:val="24"/>
              </w:rPr>
              <w:t>多功能自主巡检</w:t>
            </w:r>
            <w:r w:rsidRPr="00DE7334">
              <w:rPr>
                <w:sz w:val="24"/>
              </w:rPr>
              <w:t>机器人的实际应用，经过多次研究，分析，实验选取下列的</w:t>
            </w:r>
            <w:r w:rsidRPr="00DE7334">
              <w:rPr>
                <w:sz w:val="24"/>
              </w:rPr>
              <w:t>PID</w:t>
            </w:r>
            <w:r w:rsidRPr="00DE7334">
              <w:rPr>
                <w:sz w:val="24"/>
              </w:rPr>
              <w:t>计算公式：</w:t>
            </w:r>
          </w:p>
          <w:commentRangeStart w:id="18"/>
          <w:p w14:paraId="1577ED4D" w14:textId="77777777" w:rsidR="00DE7334" w:rsidRPr="00DE7334" w:rsidRDefault="00DE7334" w:rsidP="00DE7334">
            <w:pPr>
              <w:spacing w:beforeLines="50" w:before="120"/>
              <w:rPr>
                <w:sz w:val="24"/>
              </w:rPr>
            </w:pPr>
            <w:r w:rsidRPr="00DE7334">
              <w:rPr>
                <w:sz w:val="24"/>
              </w:rPr>
              <w:object w:dxaOrig="9064" w:dyaOrig="1427" w14:anchorId="7EFD7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71.4pt" o:ole="">
                  <v:imagedata r:id="rId17" o:title=""/>
                </v:shape>
                <o:OLEObject Type="Embed" ProgID="Equation.DSMT4" ShapeID="_x0000_i1025" DrawAspect="Content" ObjectID="_1683614396" r:id="rId18"/>
              </w:object>
            </w:r>
            <w:commentRangeEnd w:id="18"/>
            <w:r w:rsidRPr="00DE7334">
              <w:rPr>
                <w:sz w:val="24"/>
              </w:rPr>
              <w:commentReference w:id="18"/>
            </w:r>
            <w:r w:rsidRPr="00DE7334">
              <w:rPr>
                <w:sz w:val="24"/>
              </w:rPr>
              <w:t>其中：</w:t>
            </w:r>
          </w:p>
          <w:p w14:paraId="34D760A4" w14:textId="77777777" w:rsidR="00DE7334" w:rsidRPr="00DE7334" w:rsidRDefault="00DE7334" w:rsidP="00DE7334">
            <w:pPr>
              <w:spacing w:beforeLines="50" w:before="120"/>
              <w:rPr>
                <w:sz w:val="24"/>
              </w:rPr>
            </w:pPr>
            <w:r w:rsidRPr="00DE7334">
              <w:rPr>
                <w:sz w:val="24"/>
              </w:rPr>
              <w:t>PID-&gt;Proportion</w:t>
            </w:r>
            <w:r w:rsidRPr="00DE7334">
              <w:rPr>
                <w:sz w:val="24"/>
              </w:rPr>
              <w:t>：比例系数</w:t>
            </w:r>
          </w:p>
          <w:p w14:paraId="45A339DC" w14:textId="77777777" w:rsidR="00DE7334" w:rsidRPr="00DE7334" w:rsidRDefault="00DE7334" w:rsidP="00DE7334">
            <w:pPr>
              <w:spacing w:beforeLines="50" w:before="120"/>
              <w:rPr>
                <w:sz w:val="24"/>
              </w:rPr>
            </w:pPr>
            <w:r w:rsidRPr="00DE7334">
              <w:rPr>
                <w:sz w:val="24"/>
              </w:rPr>
              <w:t>PID-&gt;Integral</w:t>
            </w:r>
            <w:r w:rsidRPr="00DE7334">
              <w:rPr>
                <w:sz w:val="24"/>
              </w:rPr>
              <w:t>：积分系数</w:t>
            </w:r>
          </w:p>
          <w:p w14:paraId="21EF954D" w14:textId="77777777" w:rsidR="00DE7334" w:rsidRPr="00DE7334" w:rsidRDefault="00DE7334" w:rsidP="00DE7334">
            <w:pPr>
              <w:spacing w:beforeLines="50" w:before="120"/>
              <w:rPr>
                <w:sz w:val="24"/>
              </w:rPr>
            </w:pPr>
            <w:r w:rsidRPr="00DE7334">
              <w:rPr>
                <w:sz w:val="24"/>
              </w:rPr>
              <w:t>PID-&gt;Derivative</w:t>
            </w:r>
            <w:r w:rsidRPr="00DE7334">
              <w:rPr>
                <w:sz w:val="24"/>
              </w:rPr>
              <w:t>：微分系数</w:t>
            </w:r>
          </w:p>
          <w:p w14:paraId="7F3F5F6B" w14:textId="77777777" w:rsidR="00DE7334" w:rsidRPr="00DE7334" w:rsidRDefault="00DE7334" w:rsidP="00DE7334">
            <w:pPr>
              <w:spacing w:beforeLines="50" w:before="120"/>
              <w:rPr>
                <w:sz w:val="24"/>
              </w:rPr>
            </w:pPr>
            <w:r w:rsidRPr="00DE7334">
              <w:rPr>
                <w:sz w:val="24"/>
              </w:rPr>
              <w:t>Tined</w:t>
            </w:r>
            <w:r w:rsidRPr="00DE7334">
              <w:rPr>
                <w:sz w:val="24"/>
              </w:rPr>
              <w:t>：微分时间</w:t>
            </w:r>
          </w:p>
          <w:p w14:paraId="3D3C91C5" w14:textId="77777777" w:rsidR="00DE7334" w:rsidRPr="00DE7334" w:rsidRDefault="00DE7334" w:rsidP="00DE7334">
            <w:pPr>
              <w:spacing w:beforeLines="50" w:before="120"/>
              <w:rPr>
                <w:sz w:val="24"/>
              </w:rPr>
            </w:pPr>
            <w:r w:rsidRPr="00DE7334">
              <w:rPr>
                <w:sz w:val="24"/>
              </w:rPr>
              <w:lastRenderedPageBreak/>
              <w:t>根据公式，需要进行参数整定。即确定调节器的比例系数、积分时间、微分时间和采样周期的具体数值。整定的实质是通过改变调节器的参数，使其特性和过程特性相匹配，以改善系统的动态和静态指标，取得</w:t>
            </w:r>
            <w:r w:rsidRPr="00DE7334">
              <w:rPr>
                <w:rFonts w:hint="eastAsia"/>
                <w:sz w:val="24"/>
              </w:rPr>
              <w:t>最</w:t>
            </w:r>
            <w:r w:rsidRPr="00DE7334">
              <w:rPr>
                <w:sz w:val="24"/>
              </w:rPr>
              <w:t>佳的控制效果。</w:t>
            </w:r>
          </w:p>
          <w:p w14:paraId="57B0FCD2" w14:textId="77777777" w:rsidR="00DE7334" w:rsidRPr="00DE7334" w:rsidRDefault="00DE7334" w:rsidP="00DE7334">
            <w:pPr>
              <w:spacing w:beforeLines="50" w:before="120"/>
              <w:rPr>
                <w:sz w:val="24"/>
              </w:rPr>
            </w:pPr>
            <w:r w:rsidRPr="00DE7334">
              <w:rPr>
                <w:sz w:val="24"/>
              </w:rPr>
              <w:t>通过</w:t>
            </w:r>
            <w:r w:rsidRPr="00DE7334">
              <w:rPr>
                <w:sz w:val="24"/>
              </w:rPr>
              <w:t>“Serial Chart</w:t>
            </w:r>
            <w:r w:rsidRPr="00DE7334">
              <w:rPr>
                <w:sz w:val="24"/>
              </w:rPr>
              <w:t>串口波形绘制</w:t>
            </w:r>
            <w:r w:rsidRPr="00DE7334">
              <w:rPr>
                <w:sz w:val="24"/>
              </w:rPr>
              <w:t>”</w:t>
            </w:r>
            <w:r w:rsidRPr="00DE7334">
              <w:rPr>
                <w:sz w:val="24"/>
              </w:rPr>
              <w:t>软件，观察响应曲线，调节</w:t>
            </w:r>
            <w:r w:rsidRPr="00DE7334">
              <w:rPr>
                <w:sz w:val="24"/>
              </w:rPr>
              <w:t>PID</w:t>
            </w:r>
            <w:r w:rsidRPr="00DE7334">
              <w:rPr>
                <w:sz w:val="24"/>
              </w:rPr>
              <w:t>参数，使得电机响应速度相对稳准快</w:t>
            </w:r>
            <w:r w:rsidRPr="00DE7334">
              <w:rPr>
                <w:rFonts w:hint="eastAsia"/>
                <w:sz w:val="24"/>
              </w:rPr>
              <w:t>，以达到最好的驱动效果</w:t>
            </w:r>
            <w:r w:rsidRPr="00DE7334">
              <w:rPr>
                <w:sz w:val="24"/>
              </w:rPr>
              <w:t>。</w:t>
            </w:r>
          </w:p>
          <w:p w14:paraId="3BDFDE5A" w14:textId="3AF7489D" w:rsidR="00DE7334" w:rsidRPr="00DE7334" w:rsidRDefault="00DE7334" w:rsidP="00DE7334">
            <w:pPr>
              <w:spacing w:beforeLines="50" w:before="120"/>
              <w:rPr>
                <w:b/>
                <w:bCs/>
                <w:sz w:val="24"/>
              </w:rPr>
            </w:pPr>
            <w:bookmarkStart w:id="19" w:name="_Toc69977474"/>
            <w:r w:rsidRPr="00DE7334">
              <w:rPr>
                <w:rFonts w:hint="eastAsia"/>
                <w:b/>
                <w:bCs/>
                <w:sz w:val="24"/>
              </w:rPr>
              <w:t>2.</w:t>
            </w:r>
            <w:r>
              <w:rPr>
                <w:b/>
                <w:bCs/>
                <w:sz w:val="24"/>
              </w:rPr>
              <w:t>2</w:t>
            </w:r>
            <w:r w:rsidRPr="00DE7334">
              <w:rPr>
                <w:rFonts w:hint="eastAsia"/>
                <w:b/>
                <w:bCs/>
                <w:sz w:val="24"/>
              </w:rPr>
              <w:t>通信网络架构</w:t>
            </w:r>
            <w:bookmarkEnd w:id="19"/>
          </w:p>
          <w:p w14:paraId="16620946" w14:textId="77777777" w:rsidR="00DE7334" w:rsidRPr="00DE7334" w:rsidRDefault="00DE7334" w:rsidP="00DE7334">
            <w:pPr>
              <w:spacing w:beforeLines="50" w:before="120"/>
              <w:rPr>
                <w:sz w:val="24"/>
              </w:rPr>
            </w:pPr>
            <w:r w:rsidRPr="00DE7334">
              <w:rPr>
                <w:sz w:val="24"/>
              </w:rPr>
              <w:t>机器人的分布式控制系统中，对通信方式的选择至关重要，上位计算机和</w:t>
            </w:r>
            <w:proofErr w:type="gramStart"/>
            <w:r w:rsidRPr="00DE7334">
              <w:rPr>
                <w:sz w:val="24"/>
              </w:rPr>
              <w:t>下位各</w:t>
            </w:r>
            <w:proofErr w:type="gramEnd"/>
            <w:r w:rsidRPr="00DE7334">
              <w:rPr>
                <w:rFonts w:hint="eastAsia"/>
                <w:sz w:val="24"/>
              </w:rPr>
              <w:t>环</w:t>
            </w:r>
            <w:r w:rsidRPr="00DE7334">
              <w:rPr>
                <w:sz w:val="24"/>
              </w:rPr>
              <w:t>节控制器间的通信既要满足硬件连接简单，扩充方便，又要满足通信的高可靠性和实时性。我们的机器人通讯网络采用</w:t>
            </w:r>
            <w:r w:rsidRPr="00DE7334">
              <w:rPr>
                <w:sz w:val="24"/>
              </w:rPr>
              <w:t>CAN</w:t>
            </w:r>
            <w:r w:rsidRPr="00DE7334">
              <w:rPr>
                <w:sz w:val="24"/>
              </w:rPr>
              <w:t>总线作为通信标准，采用上、下位机二级分布式结构，上位机负责整个系统管理及运动学计算、轨迹规划等，下位机由多个</w:t>
            </w:r>
            <w:r w:rsidRPr="00DE7334">
              <w:rPr>
                <w:sz w:val="24"/>
              </w:rPr>
              <w:t>CPU</w:t>
            </w:r>
            <w:r w:rsidRPr="00DE7334">
              <w:rPr>
                <w:sz w:val="24"/>
              </w:rPr>
              <w:t>组成，每个</w:t>
            </w:r>
            <w:r w:rsidRPr="00DE7334">
              <w:rPr>
                <w:sz w:val="24"/>
              </w:rPr>
              <w:t>CPU</w:t>
            </w:r>
            <w:r w:rsidRPr="00DE7334">
              <w:rPr>
                <w:sz w:val="24"/>
              </w:rPr>
              <w:t>控制一个模块。</w:t>
            </w:r>
            <w:r w:rsidRPr="00DE7334">
              <w:rPr>
                <w:sz w:val="24"/>
              </w:rPr>
              <w:t>CAN</w:t>
            </w:r>
            <w:r w:rsidRPr="00DE7334">
              <w:rPr>
                <w:sz w:val="24"/>
              </w:rPr>
              <w:t>总线是一种有效支持分布式控制和实时控制的串行通讯网络，与一般的通信网络相比具有可靠性高、实时性和灵活性好的优点，非常适合作为机器人控制系统中的通讯方式。</w:t>
            </w:r>
          </w:p>
          <w:p w14:paraId="4A0A8F75" w14:textId="77777777" w:rsidR="00DE7334" w:rsidRPr="00DE7334" w:rsidRDefault="00DE7334" w:rsidP="00DE7334">
            <w:pPr>
              <w:spacing w:beforeLines="50" w:before="120"/>
              <w:rPr>
                <w:sz w:val="24"/>
              </w:rPr>
            </w:pPr>
            <w:r w:rsidRPr="00DE7334">
              <w:rPr>
                <w:sz w:val="24"/>
              </w:rPr>
              <w:t>CAN</w:t>
            </w:r>
            <w:r w:rsidRPr="00DE7334">
              <w:rPr>
                <w:sz w:val="24"/>
              </w:rPr>
              <w:t>在机器人通信中应用的主要特点有：</w:t>
            </w:r>
            <w:r w:rsidRPr="00DE7334">
              <w:rPr>
                <w:rFonts w:hint="eastAsia"/>
                <w:sz w:val="24"/>
              </w:rPr>
              <w:t>①</w:t>
            </w:r>
            <w:r w:rsidRPr="00DE7334">
              <w:rPr>
                <w:sz w:val="24"/>
              </w:rPr>
              <w:t>低成本</w:t>
            </w:r>
            <w:r w:rsidRPr="00DE7334">
              <w:rPr>
                <w:rFonts w:hint="eastAsia"/>
                <w:sz w:val="24"/>
              </w:rPr>
              <w:t>②</w:t>
            </w:r>
            <w:r w:rsidRPr="00DE7334">
              <w:rPr>
                <w:sz w:val="24"/>
              </w:rPr>
              <w:t>极高的总线利用率</w:t>
            </w:r>
            <w:r w:rsidRPr="00DE7334">
              <w:rPr>
                <w:rFonts w:hint="eastAsia"/>
                <w:sz w:val="24"/>
              </w:rPr>
              <w:t>③</w:t>
            </w:r>
            <w:r w:rsidRPr="00DE7334">
              <w:rPr>
                <w:sz w:val="24"/>
              </w:rPr>
              <w:t>很远的数据传输距离</w:t>
            </w:r>
            <w:r w:rsidRPr="00DE7334">
              <w:rPr>
                <w:sz w:val="24"/>
              </w:rPr>
              <w:t>(</w:t>
            </w:r>
            <w:r w:rsidRPr="00DE7334">
              <w:rPr>
                <w:sz w:val="24"/>
              </w:rPr>
              <w:t>长达</w:t>
            </w:r>
            <w:r w:rsidRPr="00DE7334">
              <w:rPr>
                <w:sz w:val="24"/>
              </w:rPr>
              <w:t>10Km)</w:t>
            </w:r>
            <w:r w:rsidRPr="00DE7334">
              <w:rPr>
                <w:rFonts w:hint="eastAsia"/>
                <w:sz w:val="24"/>
              </w:rPr>
              <w:t>④</w:t>
            </w:r>
            <w:r w:rsidRPr="00DE7334">
              <w:rPr>
                <w:sz w:val="24"/>
              </w:rPr>
              <w:t>高速的数据传输速率</w:t>
            </w:r>
            <w:r w:rsidRPr="00DE7334">
              <w:rPr>
                <w:sz w:val="24"/>
              </w:rPr>
              <w:t>(</w:t>
            </w:r>
            <w:r w:rsidRPr="00DE7334">
              <w:rPr>
                <w:sz w:val="24"/>
              </w:rPr>
              <w:t>高达</w:t>
            </w:r>
            <w:r w:rsidRPr="00DE7334">
              <w:rPr>
                <w:sz w:val="24"/>
              </w:rPr>
              <w:t>1Mbps)</w:t>
            </w:r>
            <w:r w:rsidRPr="00DE7334">
              <w:rPr>
                <w:rFonts w:hint="eastAsia"/>
                <w:sz w:val="24"/>
              </w:rPr>
              <w:t>⑤</w:t>
            </w:r>
            <w:r w:rsidRPr="00DE7334">
              <w:rPr>
                <w:sz w:val="24"/>
              </w:rPr>
              <w:t>可根据报文的</w:t>
            </w:r>
            <w:r w:rsidRPr="00DE7334">
              <w:rPr>
                <w:sz w:val="24"/>
              </w:rPr>
              <w:t>ID</w:t>
            </w:r>
            <w:r w:rsidRPr="00DE7334">
              <w:rPr>
                <w:sz w:val="24"/>
              </w:rPr>
              <w:t>决定接收或屏蔽该报文</w:t>
            </w:r>
            <w:r w:rsidRPr="00DE7334">
              <w:rPr>
                <w:rFonts w:hint="eastAsia"/>
                <w:sz w:val="24"/>
              </w:rPr>
              <w:t>⑥</w:t>
            </w:r>
            <w:r w:rsidRPr="00DE7334">
              <w:rPr>
                <w:sz w:val="24"/>
              </w:rPr>
              <w:t>可靠的错误处理和检错机制</w:t>
            </w:r>
            <w:r w:rsidRPr="00DE7334">
              <w:rPr>
                <w:rFonts w:hint="eastAsia"/>
                <w:sz w:val="24"/>
              </w:rPr>
              <w:t>⑦</w:t>
            </w:r>
            <w:r w:rsidRPr="00DE7334">
              <w:rPr>
                <w:sz w:val="24"/>
              </w:rPr>
              <w:t>发送的信息遭到破坏后，可自动重发</w:t>
            </w:r>
            <w:r w:rsidRPr="00DE7334">
              <w:rPr>
                <w:rFonts w:hint="eastAsia"/>
                <w:sz w:val="24"/>
              </w:rPr>
              <w:t>⑧</w:t>
            </w:r>
            <w:r w:rsidRPr="00DE7334">
              <w:rPr>
                <w:sz w:val="24"/>
              </w:rPr>
              <w:t>节点在错误严重的情况下具有自动退出总线的功能</w:t>
            </w:r>
            <w:r w:rsidRPr="00DE7334">
              <w:rPr>
                <w:rFonts w:hint="eastAsia"/>
                <w:sz w:val="24"/>
              </w:rPr>
              <w:t>⑨</w:t>
            </w:r>
            <w:r w:rsidRPr="00DE7334">
              <w:rPr>
                <w:sz w:val="24"/>
              </w:rPr>
              <w:t>报文不包含源地址或目标地址，仅</w:t>
            </w:r>
            <w:proofErr w:type="gramStart"/>
            <w:r w:rsidRPr="00DE7334">
              <w:rPr>
                <w:sz w:val="24"/>
              </w:rPr>
              <w:t>用标志</w:t>
            </w:r>
            <w:proofErr w:type="gramEnd"/>
            <w:r w:rsidRPr="00DE7334">
              <w:rPr>
                <w:sz w:val="24"/>
              </w:rPr>
              <w:t>符来指示功能信息、优先级信息。</w:t>
            </w:r>
          </w:p>
          <w:p w14:paraId="122E4ADB" w14:textId="77777777" w:rsidR="00DE7334" w:rsidRPr="00DE7334" w:rsidRDefault="00DE7334" w:rsidP="00DE7334">
            <w:pPr>
              <w:spacing w:beforeLines="50" w:before="120"/>
              <w:rPr>
                <w:sz w:val="24"/>
              </w:rPr>
            </w:pPr>
            <w:r w:rsidRPr="00DE7334">
              <w:rPr>
                <w:sz w:val="24"/>
              </w:rPr>
              <w:t>本机器人通信系统中，上位机通过自主设计的</w:t>
            </w:r>
            <w:r w:rsidRPr="00DE7334">
              <w:rPr>
                <w:sz w:val="24"/>
              </w:rPr>
              <w:t>USB</w:t>
            </w:r>
            <w:r w:rsidRPr="00DE7334">
              <w:rPr>
                <w:sz w:val="24"/>
              </w:rPr>
              <w:t>转</w:t>
            </w:r>
            <w:r w:rsidRPr="00DE7334">
              <w:rPr>
                <w:sz w:val="24"/>
              </w:rPr>
              <w:t>CAN</w:t>
            </w:r>
            <w:r w:rsidRPr="00DE7334">
              <w:rPr>
                <w:sz w:val="24"/>
              </w:rPr>
              <w:t>单元，连接到</w:t>
            </w:r>
            <w:r w:rsidRPr="00DE7334">
              <w:rPr>
                <w:sz w:val="24"/>
              </w:rPr>
              <w:t>CAN</w:t>
            </w:r>
            <w:r w:rsidRPr="00DE7334">
              <w:rPr>
                <w:sz w:val="24"/>
              </w:rPr>
              <w:t>网络，与底层各个模块通信。我们采用上、下位机的控制策略：</w:t>
            </w:r>
            <w:r w:rsidRPr="00DE7334">
              <w:rPr>
                <w:sz w:val="24"/>
              </w:rPr>
              <w:t xml:space="preserve"> </w:t>
            </w:r>
          </w:p>
          <w:p w14:paraId="14FA74C0" w14:textId="77777777" w:rsidR="00DE7334" w:rsidRPr="00DE7334" w:rsidRDefault="00DE7334" w:rsidP="00DE7334">
            <w:pPr>
              <w:spacing w:beforeLines="50" w:before="120"/>
              <w:rPr>
                <w:sz w:val="24"/>
              </w:rPr>
            </w:pPr>
            <w:r w:rsidRPr="00DE7334">
              <w:rPr>
                <w:sz w:val="24"/>
              </w:rPr>
              <w:t>上位机：负责整个系统管理及运动学计算、轨迹规划等。</w:t>
            </w:r>
          </w:p>
          <w:p w14:paraId="675D9E46" w14:textId="77777777" w:rsidR="00DE7334" w:rsidRPr="00DE7334" w:rsidRDefault="00DE7334" w:rsidP="00DE7334">
            <w:pPr>
              <w:spacing w:beforeLines="50" w:before="120"/>
              <w:rPr>
                <w:sz w:val="24"/>
              </w:rPr>
            </w:pPr>
            <w:r w:rsidRPr="00DE7334">
              <w:rPr>
                <w:sz w:val="24"/>
              </w:rPr>
              <w:t>USB</w:t>
            </w:r>
            <w:r w:rsidRPr="00DE7334">
              <w:rPr>
                <w:sz w:val="24"/>
              </w:rPr>
              <w:t>转</w:t>
            </w:r>
            <w:r w:rsidRPr="00DE7334">
              <w:rPr>
                <w:sz w:val="24"/>
              </w:rPr>
              <w:t>CAN</w:t>
            </w:r>
            <w:r w:rsidRPr="00DE7334">
              <w:rPr>
                <w:sz w:val="24"/>
              </w:rPr>
              <w:t>模块：将工控机</w:t>
            </w:r>
            <w:r w:rsidRPr="00DE7334">
              <w:rPr>
                <w:sz w:val="24"/>
              </w:rPr>
              <w:t>USB</w:t>
            </w:r>
            <w:r w:rsidRPr="00DE7334">
              <w:rPr>
                <w:sz w:val="24"/>
              </w:rPr>
              <w:t>口下发信息转换成</w:t>
            </w:r>
            <w:r w:rsidRPr="00DE7334">
              <w:rPr>
                <w:sz w:val="24"/>
              </w:rPr>
              <w:t>CAN</w:t>
            </w:r>
            <w:r w:rsidRPr="00DE7334">
              <w:rPr>
                <w:sz w:val="24"/>
              </w:rPr>
              <w:t>报文发送到</w:t>
            </w:r>
            <w:r w:rsidRPr="00DE7334">
              <w:rPr>
                <w:sz w:val="24"/>
              </w:rPr>
              <w:t>CAN</w:t>
            </w:r>
            <w:r w:rsidRPr="00DE7334">
              <w:rPr>
                <w:sz w:val="24"/>
              </w:rPr>
              <w:t>总线网络。</w:t>
            </w:r>
          </w:p>
          <w:p w14:paraId="0D8DC9EF" w14:textId="77777777" w:rsidR="00DE7334" w:rsidRPr="00DE7334" w:rsidRDefault="00DE7334" w:rsidP="00DE7334">
            <w:pPr>
              <w:spacing w:beforeLines="50" w:before="120"/>
              <w:rPr>
                <w:sz w:val="24"/>
              </w:rPr>
            </w:pPr>
            <w:r w:rsidRPr="00DE7334">
              <w:rPr>
                <w:sz w:val="24"/>
              </w:rPr>
              <w:t>底盘</w:t>
            </w:r>
            <w:r w:rsidRPr="00DE7334">
              <w:rPr>
                <w:rFonts w:hint="eastAsia"/>
                <w:sz w:val="24"/>
              </w:rPr>
              <w:t>控制</w:t>
            </w:r>
            <w:r w:rsidRPr="00DE7334">
              <w:rPr>
                <w:sz w:val="24"/>
              </w:rPr>
              <w:t>模块：接受电机速度信息，反馈电机检测信息。</w:t>
            </w:r>
          </w:p>
          <w:p w14:paraId="13889BE3" w14:textId="77777777" w:rsidR="00DE7334" w:rsidRPr="00DE7334" w:rsidRDefault="00DE7334" w:rsidP="00DE7334">
            <w:pPr>
              <w:spacing w:beforeLines="50" w:before="120"/>
              <w:rPr>
                <w:sz w:val="24"/>
              </w:rPr>
            </w:pPr>
            <w:r w:rsidRPr="00DE7334">
              <w:rPr>
                <w:rFonts w:hint="eastAsia"/>
                <w:sz w:val="24"/>
              </w:rPr>
              <w:t>G</w:t>
            </w:r>
            <w:r w:rsidRPr="00DE7334">
              <w:rPr>
                <w:sz w:val="24"/>
              </w:rPr>
              <w:t>PS</w:t>
            </w:r>
            <w:r w:rsidRPr="00DE7334">
              <w:rPr>
                <w:rFonts w:hint="eastAsia"/>
                <w:sz w:val="24"/>
              </w:rPr>
              <w:t>定位模块：反馈定位信息，确保机器人运动到目标地点。</w:t>
            </w:r>
          </w:p>
          <w:p w14:paraId="7AD10092" w14:textId="77777777" w:rsidR="00DE7334" w:rsidRPr="00DE7334" w:rsidRDefault="00DE7334" w:rsidP="00DE7334">
            <w:pPr>
              <w:spacing w:beforeLines="50" w:before="120"/>
              <w:rPr>
                <w:sz w:val="24"/>
              </w:rPr>
            </w:pPr>
            <w:r w:rsidRPr="00DE7334">
              <w:rPr>
                <w:sz w:val="24"/>
              </w:rPr>
              <w:t>CAN</w:t>
            </w:r>
            <w:r w:rsidRPr="00DE7334">
              <w:rPr>
                <w:sz w:val="24"/>
              </w:rPr>
              <w:t>接口电路</w:t>
            </w:r>
            <w:r w:rsidRPr="00DE7334">
              <w:rPr>
                <w:sz w:val="24"/>
              </w:rPr>
              <w:t>STM32F405R</w:t>
            </w:r>
            <w:r w:rsidRPr="00DE7334">
              <w:rPr>
                <w:rFonts w:hint="eastAsia"/>
                <w:sz w:val="24"/>
              </w:rPr>
              <w:t>G</w:t>
            </w:r>
            <w:r w:rsidRPr="00DE7334">
              <w:rPr>
                <w:sz w:val="24"/>
              </w:rPr>
              <w:t>T6</w:t>
            </w:r>
            <w:r w:rsidRPr="00DE7334">
              <w:rPr>
                <w:sz w:val="24"/>
              </w:rPr>
              <w:t>芯片内集成了</w:t>
            </w:r>
            <w:r w:rsidRPr="00DE7334">
              <w:rPr>
                <w:sz w:val="24"/>
              </w:rPr>
              <w:t>CAN</w:t>
            </w:r>
            <w:r w:rsidRPr="00DE7334">
              <w:rPr>
                <w:sz w:val="24"/>
              </w:rPr>
              <w:t>控制器，要完成数据帧的收发还需外加</w:t>
            </w:r>
            <w:r w:rsidRPr="00DE7334">
              <w:rPr>
                <w:sz w:val="24"/>
              </w:rPr>
              <w:t>CAN</w:t>
            </w:r>
            <w:r w:rsidRPr="00DE7334">
              <w:rPr>
                <w:sz w:val="24"/>
              </w:rPr>
              <w:t>总线收发芯片，本机器人采用</w:t>
            </w:r>
            <w:proofErr w:type="gramStart"/>
            <w:r w:rsidRPr="00DE7334">
              <w:rPr>
                <w:rFonts w:hint="eastAsia"/>
                <w:sz w:val="24"/>
              </w:rPr>
              <w:t>恩智浦</w:t>
            </w:r>
            <w:proofErr w:type="gramEnd"/>
            <w:r w:rsidRPr="00DE7334">
              <w:rPr>
                <w:rFonts w:hint="eastAsia"/>
                <w:sz w:val="24"/>
              </w:rPr>
              <w:t>半导体</w:t>
            </w:r>
            <w:r w:rsidRPr="00DE7334">
              <w:rPr>
                <w:sz w:val="24"/>
              </w:rPr>
              <w:t>的</w:t>
            </w:r>
            <w:r w:rsidRPr="00DE7334">
              <w:rPr>
                <w:rFonts w:hint="eastAsia"/>
                <w:sz w:val="24"/>
              </w:rPr>
              <w:t>TJA</w:t>
            </w:r>
            <w:r w:rsidRPr="00DE7334">
              <w:rPr>
                <w:sz w:val="24"/>
              </w:rPr>
              <w:t>1050</w:t>
            </w:r>
            <w:r w:rsidRPr="00DE7334">
              <w:rPr>
                <w:sz w:val="24"/>
              </w:rPr>
              <w:t>芯片。</w:t>
            </w:r>
          </w:p>
          <w:p w14:paraId="3F0FC837" w14:textId="77777777" w:rsidR="00DE7334" w:rsidRPr="00DE7334" w:rsidRDefault="00DE7334" w:rsidP="00DE7334">
            <w:pPr>
              <w:spacing w:beforeLines="50" w:before="120"/>
              <w:rPr>
                <w:sz w:val="24"/>
              </w:rPr>
            </w:pPr>
            <w:r w:rsidRPr="00DE7334">
              <w:rPr>
                <w:rFonts w:hint="eastAsia"/>
                <w:sz w:val="24"/>
              </w:rPr>
              <w:t>传感器模块：包括</w:t>
            </w:r>
            <w:r w:rsidRPr="00DE7334">
              <w:rPr>
                <w:sz w:val="24"/>
              </w:rPr>
              <w:t>HY-SRF05</w:t>
            </w:r>
            <w:r w:rsidRPr="00DE7334">
              <w:rPr>
                <w:sz w:val="24"/>
              </w:rPr>
              <w:t>超声波测距模块、</w:t>
            </w:r>
            <w:r w:rsidRPr="00DE7334">
              <w:rPr>
                <w:sz w:val="24"/>
              </w:rPr>
              <w:t>SR-602</w:t>
            </w:r>
            <w:r w:rsidRPr="00DE7334">
              <w:rPr>
                <w:sz w:val="24"/>
              </w:rPr>
              <w:t>红外感应模块</w:t>
            </w:r>
            <w:r w:rsidRPr="00DE7334">
              <w:rPr>
                <w:rFonts w:hint="eastAsia"/>
                <w:sz w:val="24"/>
              </w:rPr>
              <w:t>，用于保证机器人安全行驶，并不会与障碍物相撞；火焰传感器模块、烟雾传感器模块，用于检测可能出现的火情；雨滴感应模块用于检测降雨；蜂鸣器模块用于提醒行人或出现突发情况；太阳能电池板、充电电源模块，用于为机器人的传感器单元供电；</w:t>
            </w:r>
            <w:r w:rsidRPr="00DE7334">
              <w:rPr>
                <w:sz w:val="24"/>
              </w:rPr>
              <w:t>ATK-MPU6050</w:t>
            </w:r>
            <w:r w:rsidRPr="00DE7334">
              <w:rPr>
                <w:sz w:val="24"/>
              </w:rPr>
              <w:t>加速度传感器</w:t>
            </w:r>
            <w:r w:rsidRPr="00DE7334">
              <w:rPr>
                <w:rFonts w:hint="eastAsia"/>
                <w:sz w:val="24"/>
              </w:rPr>
              <w:t>用于获取机器人的实时姿态并回传。</w:t>
            </w:r>
          </w:p>
          <w:p w14:paraId="5B80C477" w14:textId="043C5DCC" w:rsidR="00DE7334" w:rsidRPr="00DE7334" w:rsidRDefault="00DE7334" w:rsidP="00DE7334">
            <w:pPr>
              <w:spacing w:beforeLines="50" w:before="120"/>
              <w:rPr>
                <w:b/>
                <w:bCs/>
                <w:sz w:val="24"/>
              </w:rPr>
            </w:pPr>
            <w:bookmarkStart w:id="20" w:name="_Toc69977475"/>
            <w:r w:rsidRPr="00DE7334">
              <w:rPr>
                <w:rFonts w:hint="eastAsia"/>
                <w:b/>
                <w:bCs/>
                <w:sz w:val="24"/>
              </w:rPr>
              <w:t>2.</w:t>
            </w:r>
            <w:r w:rsidRPr="00DE7334">
              <w:rPr>
                <w:b/>
                <w:bCs/>
                <w:sz w:val="24"/>
              </w:rPr>
              <w:t>3</w:t>
            </w:r>
            <w:proofErr w:type="gramStart"/>
            <w:r w:rsidRPr="00DE7334">
              <w:rPr>
                <w:rFonts w:hint="eastAsia"/>
                <w:b/>
                <w:bCs/>
                <w:sz w:val="24"/>
              </w:rPr>
              <w:t>六</w:t>
            </w:r>
            <w:proofErr w:type="gramEnd"/>
            <w:r w:rsidRPr="00DE7334">
              <w:rPr>
                <w:rFonts w:hint="eastAsia"/>
                <w:b/>
                <w:bCs/>
                <w:sz w:val="24"/>
              </w:rPr>
              <w:t>自由度机械臂控制</w:t>
            </w:r>
            <w:bookmarkEnd w:id="20"/>
          </w:p>
          <w:p w14:paraId="75FDE4F1" w14:textId="77777777" w:rsidR="00DE7334" w:rsidRPr="00DE7334" w:rsidRDefault="00DE7334" w:rsidP="00DE7334">
            <w:pPr>
              <w:spacing w:beforeLines="50" w:before="120"/>
              <w:rPr>
                <w:sz w:val="24"/>
              </w:rPr>
            </w:pPr>
            <w:r w:rsidRPr="00DE7334">
              <w:rPr>
                <w:rFonts w:hint="eastAsia"/>
                <w:sz w:val="24"/>
              </w:rPr>
              <w:t>对于机械臂的控制，给的是位置命令，需要精确的位置环，因此整定位置</w:t>
            </w:r>
            <w:r w:rsidRPr="00DE7334">
              <w:rPr>
                <w:sz w:val="24"/>
              </w:rPr>
              <w:t>-</w:t>
            </w:r>
            <w:r w:rsidRPr="00DE7334">
              <w:rPr>
                <w:sz w:val="24"/>
              </w:rPr>
              <w:t>速度</w:t>
            </w:r>
            <w:r w:rsidRPr="00DE7334">
              <w:rPr>
                <w:sz w:val="24"/>
              </w:rPr>
              <w:t>-</w:t>
            </w:r>
            <w:r w:rsidRPr="00DE7334">
              <w:rPr>
                <w:sz w:val="24"/>
              </w:rPr>
              <w:t>电流三环控制系统。从内到外依次是电流环、</w:t>
            </w:r>
            <w:proofErr w:type="gramStart"/>
            <w:r w:rsidRPr="00DE7334">
              <w:rPr>
                <w:sz w:val="24"/>
              </w:rPr>
              <w:t>速度环</w:t>
            </w:r>
            <w:proofErr w:type="gramEnd"/>
            <w:r w:rsidRPr="00DE7334">
              <w:rPr>
                <w:rFonts w:hint="eastAsia"/>
                <w:sz w:val="24"/>
              </w:rPr>
              <w:t>和位置环。</w:t>
            </w:r>
          </w:p>
          <w:p w14:paraId="2844D7FB" w14:textId="77777777" w:rsidR="00DE7334" w:rsidRPr="00DE7334" w:rsidRDefault="00DE7334" w:rsidP="00DE7334">
            <w:pPr>
              <w:spacing w:beforeLines="50" w:before="120"/>
              <w:rPr>
                <w:sz w:val="24"/>
              </w:rPr>
            </w:pPr>
            <w:r w:rsidRPr="00DE7334">
              <w:rPr>
                <w:rFonts w:hint="eastAsia"/>
                <w:sz w:val="24"/>
              </w:rPr>
              <w:t>三环的具体作用如下：</w:t>
            </w:r>
          </w:p>
          <w:p w14:paraId="741E7758" w14:textId="77777777" w:rsidR="00DE7334" w:rsidRPr="00DE7334" w:rsidRDefault="00DE7334" w:rsidP="00DE7334">
            <w:pPr>
              <w:spacing w:beforeLines="50" w:before="120"/>
              <w:rPr>
                <w:sz w:val="24"/>
              </w:rPr>
            </w:pPr>
            <w:r w:rsidRPr="00DE7334">
              <w:rPr>
                <w:rFonts w:hint="eastAsia"/>
                <w:sz w:val="24"/>
              </w:rPr>
              <w:lastRenderedPageBreak/>
              <w:t>电流环：电流环的输入是</w:t>
            </w:r>
            <w:proofErr w:type="gramStart"/>
            <w:r w:rsidRPr="00DE7334">
              <w:rPr>
                <w:rFonts w:hint="eastAsia"/>
                <w:sz w:val="24"/>
              </w:rPr>
              <w:t>速度环</w:t>
            </w:r>
            <w:proofErr w:type="gramEnd"/>
            <w:r w:rsidRPr="00DE7334">
              <w:rPr>
                <w:sz w:val="24"/>
              </w:rPr>
              <w:t xml:space="preserve">PID </w:t>
            </w:r>
            <w:r w:rsidRPr="00DE7334">
              <w:rPr>
                <w:sz w:val="24"/>
              </w:rPr>
              <w:t>调节后的那个输出，电流环</w:t>
            </w:r>
            <w:r w:rsidRPr="00DE7334">
              <w:rPr>
                <w:rFonts w:hint="eastAsia"/>
                <w:sz w:val="24"/>
              </w:rPr>
              <w:t>的输入给定和“电流环的反馈”值进行比较后的差值在电流环内做</w:t>
            </w:r>
            <w:r w:rsidRPr="00DE7334">
              <w:rPr>
                <w:sz w:val="24"/>
              </w:rPr>
              <w:t xml:space="preserve">PID </w:t>
            </w:r>
            <w:r w:rsidRPr="00DE7334">
              <w:rPr>
                <w:sz w:val="24"/>
              </w:rPr>
              <w:t>调节输出给电机，电流环的输出就是电机的电流。</w:t>
            </w:r>
          </w:p>
          <w:p w14:paraId="4FD56FE4" w14:textId="77777777" w:rsidR="00DE7334" w:rsidRPr="00DE7334" w:rsidRDefault="00DE7334" w:rsidP="00DE7334">
            <w:pPr>
              <w:spacing w:beforeLines="50" w:before="120"/>
              <w:rPr>
                <w:sz w:val="24"/>
              </w:rPr>
            </w:pPr>
            <w:r w:rsidRPr="00DE7334">
              <w:rPr>
                <w:rFonts w:hint="eastAsia"/>
                <w:sz w:val="24"/>
              </w:rPr>
              <w:t>速度环：</w:t>
            </w:r>
            <w:proofErr w:type="gramStart"/>
            <w:r w:rsidRPr="00DE7334">
              <w:rPr>
                <w:rFonts w:hint="eastAsia"/>
                <w:sz w:val="24"/>
              </w:rPr>
              <w:t>速度环</w:t>
            </w:r>
            <w:proofErr w:type="gramEnd"/>
            <w:r w:rsidRPr="00DE7334">
              <w:rPr>
                <w:rFonts w:hint="eastAsia"/>
                <w:sz w:val="24"/>
              </w:rPr>
              <w:t>的输入就是</w:t>
            </w:r>
            <w:proofErr w:type="gramStart"/>
            <w:r w:rsidRPr="00DE7334">
              <w:rPr>
                <w:rFonts w:hint="eastAsia"/>
                <w:sz w:val="24"/>
              </w:rPr>
              <w:t>位置环</w:t>
            </w:r>
            <w:proofErr w:type="gramEnd"/>
            <w:r w:rsidRPr="00DE7334">
              <w:rPr>
                <w:sz w:val="24"/>
              </w:rPr>
              <w:t xml:space="preserve">PID </w:t>
            </w:r>
            <w:r w:rsidRPr="00DE7334">
              <w:rPr>
                <w:sz w:val="24"/>
              </w:rPr>
              <w:t>调节后的输出以及位置设</w:t>
            </w:r>
            <w:r w:rsidRPr="00DE7334">
              <w:rPr>
                <w:rFonts w:hint="eastAsia"/>
                <w:sz w:val="24"/>
              </w:rPr>
              <w:t>定的前馈值，我们称为“速度设定”，这个“速度设定”和“速度环反馈”值进行比较后的差值在</w:t>
            </w:r>
            <w:proofErr w:type="gramStart"/>
            <w:r w:rsidRPr="00DE7334">
              <w:rPr>
                <w:rFonts w:hint="eastAsia"/>
                <w:sz w:val="24"/>
              </w:rPr>
              <w:t>速度环做</w:t>
            </w:r>
            <w:proofErr w:type="gramEnd"/>
            <w:r w:rsidRPr="00DE7334">
              <w:rPr>
                <w:sz w:val="24"/>
              </w:rPr>
              <w:t xml:space="preserve">PID </w:t>
            </w:r>
            <w:r w:rsidRPr="00DE7334">
              <w:rPr>
                <w:sz w:val="24"/>
              </w:rPr>
              <w:t>调节（主要是比例增益和</w:t>
            </w:r>
            <w:r w:rsidRPr="00DE7334">
              <w:rPr>
                <w:rFonts w:hint="eastAsia"/>
                <w:sz w:val="24"/>
              </w:rPr>
              <w:t>积分处理）后输出就是上面讲到的“电流环的给定”。</w:t>
            </w:r>
            <w:proofErr w:type="gramStart"/>
            <w:r w:rsidRPr="00DE7334">
              <w:rPr>
                <w:rFonts w:hint="eastAsia"/>
                <w:sz w:val="24"/>
              </w:rPr>
              <w:t>速度环</w:t>
            </w:r>
            <w:proofErr w:type="gramEnd"/>
            <w:r w:rsidRPr="00DE7334">
              <w:rPr>
                <w:rFonts w:hint="eastAsia"/>
                <w:sz w:val="24"/>
              </w:rPr>
              <w:t>的反馈来自于编码器的反馈后的值经过“速度运算器”得到的。</w:t>
            </w:r>
          </w:p>
          <w:p w14:paraId="4A3260A9" w14:textId="77777777" w:rsidR="00DE7334" w:rsidRPr="00DE7334" w:rsidRDefault="00DE7334" w:rsidP="00DE7334">
            <w:pPr>
              <w:spacing w:beforeLines="50" w:before="120"/>
              <w:rPr>
                <w:sz w:val="24"/>
              </w:rPr>
            </w:pPr>
            <w:r w:rsidRPr="00DE7334">
              <w:rPr>
                <w:rFonts w:hint="eastAsia"/>
                <w:sz w:val="24"/>
              </w:rPr>
              <w:t>位置环：</w:t>
            </w:r>
            <w:proofErr w:type="gramStart"/>
            <w:r w:rsidRPr="00DE7334">
              <w:rPr>
                <w:rFonts w:hint="eastAsia"/>
                <w:sz w:val="24"/>
              </w:rPr>
              <w:t>位置环</w:t>
            </w:r>
            <w:proofErr w:type="gramEnd"/>
            <w:r w:rsidRPr="00DE7334">
              <w:rPr>
                <w:rFonts w:hint="eastAsia"/>
                <w:sz w:val="24"/>
              </w:rPr>
              <w:t>的输入就是外部的脉冲（通常情况下，直接写数据到驱动器地址的伺服例外），外部的脉冲经过平滑滤波处理和电子齿轮计算后作为“位置环的设定”，设定和来自编码器反馈的脉冲信号经过偏差计数器的计算后的数值在经过</w:t>
            </w:r>
            <w:proofErr w:type="gramStart"/>
            <w:r w:rsidRPr="00DE7334">
              <w:rPr>
                <w:rFonts w:hint="eastAsia"/>
                <w:sz w:val="24"/>
              </w:rPr>
              <w:t>位置环</w:t>
            </w:r>
            <w:proofErr w:type="gramEnd"/>
            <w:r w:rsidRPr="00DE7334">
              <w:rPr>
                <w:rFonts w:hint="eastAsia"/>
                <w:sz w:val="24"/>
              </w:rPr>
              <w:t>的</w:t>
            </w:r>
            <w:r w:rsidRPr="00DE7334">
              <w:rPr>
                <w:sz w:val="24"/>
              </w:rPr>
              <w:t xml:space="preserve">PID </w:t>
            </w:r>
            <w:r w:rsidRPr="00DE7334">
              <w:rPr>
                <w:sz w:val="24"/>
              </w:rPr>
              <w:t>调节（比例增益调</w:t>
            </w:r>
            <w:r w:rsidRPr="00DE7334">
              <w:rPr>
                <w:rFonts w:hint="eastAsia"/>
                <w:sz w:val="24"/>
              </w:rPr>
              <w:t>节，无积分微分环节）后输出和位置给定的前馈信号</w:t>
            </w:r>
            <w:proofErr w:type="gramStart"/>
            <w:r w:rsidRPr="00DE7334">
              <w:rPr>
                <w:rFonts w:hint="eastAsia"/>
                <w:sz w:val="24"/>
              </w:rPr>
              <w:t>的合值就</w:t>
            </w:r>
            <w:proofErr w:type="gramEnd"/>
            <w:r w:rsidRPr="00DE7334">
              <w:rPr>
                <w:rFonts w:hint="eastAsia"/>
                <w:sz w:val="24"/>
              </w:rPr>
              <w:t>构成了上面讲的</w:t>
            </w:r>
            <w:proofErr w:type="gramStart"/>
            <w:r w:rsidRPr="00DE7334">
              <w:rPr>
                <w:rFonts w:hint="eastAsia"/>
                <w:sz w:val="24"/>
              </w:rPr>
              <w:t>速度环</w:t>
            </w:r>
            <w:proofErr w:type="gramEnd"/>
            <w:r w:rsidRPr="00DE7334">
              <w:rPr>
                <w:rFonts w:hint="eastAsia"/>
                <w:sz w:val="24"/>
              </w:rPr>
              <w:t>的给定。</w:t>
            </w:r>
            <w:proofErr w:type="gramStart"/>
            <w:r w:rsidRPr="00DE7334">
              <w:rPr>
                <w:rFonts w:hint="eastAsia"/>
                <w:sz w:val="24"/>
              </w:rPr>
              <w:t>位置环</w:t>
            </w:r>
            <w:proofErr w:type="gramEnd"/>
            <w:r w:rsidRPr="00DE7334">
              <w:rPr>
                <w:rFonts w:hint="eastAsia"/>
                <w:sz w:val="24"/>
              </w:rPr>
              <w:t>的反馈也来自于编码器。</w:t>
            </w:r>
          </w:p>
          <w:p w14:paraId="09B2FD47" w14:textId="18D223BB" w:rsidR="00DE7334" w:rsidRPr="00DE7334" w:rsidRDefault="00DE7334" w:rsidP="00DE7334">
            <w:pPr>
              <w:spacing w:beforeLines="50" w:before="120"/>
              <w:rPr>
                <w:b/>
                <w:bCs/>
                <w:sz w:val="24"/>
              </w:rPr>
            </w:pPr>
            <w:bookmarkStart w:id="21" w:name="_Toc69977476"/>
            <w:r w:rsidRPr="00DE7334">
              <w:rPr>
                <w:rFonts w:hint="eastAsia"/>
                <w:b/>
                <w:bCs/>
                <w:sz w:val="24"/>
              </w:rPr>
              <w:t>2.</w:t>
            </w:r>
            <w:r w:rsidRPr="00DE7334">
              <w:rPr>
                <w:b/>
                <w:bCs/>
                <w:sz w:val="24"/>
              </w:rPr>
              <w:t>4</w:t>
            </w:r>
            <w:r w:rsidRPr="00DE7334">
              <w:rPr>
                <w:rFonts w:hint="eastAsia"/>
                <w:b/>
                <w:bCs/>
                <w:sz w:val="24"/>
              </w:rPr>
              <w:t>摄像头单元</w:t>
            </w:r>
            <w:bookmarkEnd w:id="21"/>
          </w:p>
          <w:p w14:paraId="32AB4404" w14:textId="77777777" w:rsidR="00DE7334" w:rsidRPr="00DE7334" w:rsidRDefault="00DE7334" w:rsidP="00A751AE">
            <w:pPr>
              <w:spacing w:beforeLines="50" w:before="120"/>
              <w:jc w:val="left"/>
              <w:rPr>
                <w:sz w:val="24"/>
              </w:rPr>
            </w:pPr>
            <w:r w:rsidRPr="00DE7334">
              <w:rPr>
                <w:rFonts w:hint="eastAsia"/>
                <w:sz w:val="24"/>
              </w:rPr>
              <w:t>机器人配备了两个摄像头，其中一个摄像头在车的最前端，另一个利用直</w:t>
            </w:r>
            <w:proofErr w:type="gramStart"/>
            <w:r w:rsidRPr="00DE7334">
              <w:rPr>
                <w:rFonts w:hint="eastAsia"/>
                <w:sz w:val="24"/>
              </w:rPr>
              <w:t>杆固定</w:t>
            </w:r>
            <w:proofErr w:type="gramEnd"/>
            <w:r w:rsidRPr="00DE7334">
              <w:rPr>
                <w:rFonts w:hint="eastAsia"/>
                <w:sz w:val="24"/>
              </w:rPr>
              <w:t>在高处，并在底部与</w:t>
            </w:r>
            <w:r w:rsidRPr="00DE7334">
              <w:rPr>
                <w:rFonts w:hint="eastAsia"/>
                <w:sz w:val="24"/>
              </w:rPr>
              <w:t>GS</w:t>
            </w:r>
            <w:r w:rsidRPr="00DE7334">
              <w:rPr>
                <w:sz w:val="24"/>
              </w:rPr>
              <w:t>90</w:t>
            </w:r>
            <w:r w:rsidRPr="00DE7334">
              <w:rPr>
                <w:rFonts w:hint="eastAsia"/>
                <w:sz w:val="24"/>
              </w:rPr>
              <w:t>舵机结合，使得摄像头能够被旋转，具有更广泛的视野。</w:t>
            </w:r>
          </w:p>
          <w:p w14:paraId="6F5D2245" w14:textId="0E5D0627" w:rsidR="00DE7334" w:rsidRPr="00DE7334" w:rsidRDefault="00DE7334" w:rsidP="00DE7334">
            <w:pPr>
              <w:spacing w:beforeLines="50" w:before="120"/>
              <w:rPr>
                <w:b/>
                <w:bCs/>
                <w:sz w:val="24"/>
              </w:rPr>
            </w:pPr>
            <w:bookmarkStart w:id="22" w:name="_Toc69977477"/>
            <w:r w:rsidRPr="00DE7334">
              <w:rPr>
                <w:rFonts w:hint="eastAsia"/>
                <w:b/>
                <w:bCs/>
                <w:sz w:val="24"/>
              </w:rPr>
              <w:t>2.</w:t>
            </w:r>
            <w:r w:rsidRPr="00DE7334">
              <w:rPr>
                <w:b/>
                <w:bCs/>
                <w:sz w:val="24"/>
              </w:rPr>
              <w:t>5</w:t>
            </w:r>
            <w:r w:rsidRPr="00DE7334">
              <w:rPr>
                <w:rFonts w:hint="eastAsia"/>
                <w:b/>
                <w:bCs/>
                <w:sz w:val="24"/>
              </w:rPr>
              <w:t xml:space="preserve"> </w:t>
            </w:r>
            <w:r w:rsidRPr="00DE7334">
              <w:rPr>
                <w:b/>
                <w:bCs/>
                <w:sz w:val="24"/>
              </w:rPr>
              <w:t>HY-SRF05</w:t>
            </w:r>
            <w:r w:rsidRPr="00DE7334">
              <w:rPr>
                <w:b/>
                <w:bCs/>
                <w:sz w:val="24"/>
              </w:rPr>
              <w:t>超声波</w:t>
            </w:r>
            <w:r w:rsidRPr="00DE7334">
              <w:rPr>
                <w:rFonts w:hint="eastAsia"/>
                <w:b/>
                <w:bCs/>
                <w:sz w:val="24"/>
              </w:rPr>
              <w:t>测距</w:t>
            </w:r>
            <w:r w:rsidRPr="00DE7334">
              <w:rPr>
                <w:b/>
                <w:bCs/>
                <w:sz w:val="24"/>
              </w:rPr>
              <w:t>模块</w:t>
            </w:r>
            <w:r w:rsidRPr="00DE7334">
              <w:rPr>
                <w:rFonts w:hint="eastAsia"/>
                <w:b/>
                <w:bCs/>
                <w:sz w:val="24"/>
              </w:rPr>
              <w:t>、</w:t>
            </w:r>
            <w:r w:rsidRPr="00DE7334">
              <w:rPr>
                <w:rFonts w:hint="eastAsia"/>
                <w:b/>
                <w:bCs/>
                <w:sz w:val="24"/>
              </w:rPr>
              <w:t>SR-</w:t>
            </w:r>
            <w:r w:rsidRPr="00DE7334">
              <w:rPr>
                <w:b/>
                <w:bCs/>
                <w:sz w:val="24"/>
              </w:rPr>
              <w:t>602</w:t>
            </w:r>
            <w:r w:rsidRPr="00DE7334">
              <w:rPr>
                <w:rFonts w:hint="eastAsia"/>
                <w:b/>
                <w:bCs/>
                <w:sz w:val="24"/>
              </w:rPr>
              <w:t>红外感应模块</w:t>
            </w:r>
            <w:bookmarkEnd w:id="22"/>
          </w:p>
          <w:p w14:paraId="62F8A295" w14:textId="79C68F10" w:rsidR="00DE7334" w:rsidRPr="00A751AE" w:rsidRDefault="0078265B" w:rsidP="00A751AE">
            <w:pPr>
              <w:spacing w:beforeLines="50" w:before="120"/>
              <w:rPr>
                <w:sz w:val="24"/>
              </w:rPr>
            </w:pPr>
            <w:r w:rsidRPr="0078265B">
              <w:rPr>
                <w:noProof/>
                <w:sz w:val="24"/>
              </w:rPr>
              <w:drawing>
                <wp:anchor distT="0" distB="0" distL="114300" distR="114300" simplePos="0" relativeHeight="251661312" behindDoc="1" locked="0" layoutInCell="1" allowOverlap="1" wp14:anchorId="39F1EAF4" wp14:editId="55D451C4">
                  <wp:simplePos x="0" y="0"/>
                  <wp:positionH relativeFrom="margin">
                    <wp:posOffset>3351530</wp:posOffset>
                  </wp:positionH>
                  <wp:positionV relativeFrom="paragraph">
                    <wp:posOffset>579870</wp:posOffset>
                  </wp:positionV>
                  <wp:extent cx="2104390" cy="130365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04390" cy="1303655"/>
                          </a:xfrm>
                          <a:prstGeom prst="rect">
                            <a:avLst/>
                          </a:prstGeom>
                          <a:noFill/>
                        </pic:spPr>
                      </pic:pic>
                    </a:graphicData>
                  </a:graphic>
                </wp:anchor>
              </w:drawing>
            </w:r>
            <w:r w:rsidR="00DE7334" w:rsidRPr="00DE7334">
              <w:rPr>
                <w:rFonts w:hint="eastAsia"/>
                <w:sz w:val="24"/>
              </w:rPr>
              <w:t>为了在配送时规避行人，我们加入了超声波测距模块和红外感应模块。我们选用</w:t>
            </w:r>
            <w:r w:rsidR="00DE7334" w:rsidRPr="00DE7334">
              <w:rPr>
                <w:sz w:val="24"/>
              </w:rPr>
              <w:t>HY-SRF05</w:t>
            </w:r>
            <w:r w:rsidR="00DE7334" w:rsidRPr="00DE7334">
              <w:rPr>
                <w:sz w:val="24"/>
              </w:rPr>
              <w:t>超声</w:t>
            </w:r>
            <w:r w:rsidR="00DE7334" w:rsidRPr="00A751AE">
              <w:rPr>
                <w:sz w:val="24"/>
              </w:rPr>
              <w:t>波测距模块</w:t>
            </w:r>
            <w:r w:rsidR="00DE7334" w:rsidRPr="00A751AE">
              <w:rPr>
                <w:rFonts w:hint="eastAsia"/>
                <w:sz w:val="24"/>
              </w:rPr>
              <w:t>配合</w:t>
            </w:r>
            <w:r w:rsidR="00DE7334" w:rsidRPr="00A751AE">
              <w:rPr>
                <w:rFonts w:hint="eastAsia"/>
                <w:sz w:val="24"/>
              </w:rPr>
              <w:t>GS90</w:t>
            </w:r>
            <w:r w:rsidR="00DE7334" w:rsidRPr="00A751AE">
              <w:rPr>
                <w:rFonts w:hint="eastAsia"/>
                <w:sz w:val="24"/>
              </w:rPr>
              <w:t>舵机与</w:t>
            </w:r>
            <w:r w:rsidR="00DE7334" w:rsidRPr="00A751AE">
              <w:rPr>
                <w:rFonts w:hint="eastAsia"/>
                <w:sz w:val="24"/>
              </w:rPr>
              <w:t>SR-</w:t>
            </w:r>
            <w:r w:rsidR="00DE7334" w:rsidRPr="00A751AE">
              <w:rPr>
                <w:sz w:val="24"/>
              </w:rPr>
              <w:t>602</w:t>
            </w:r>
            <w:r w:rsidR="00DE7334" w:rsidRPr="00A751AE">
              <w:rPr>
                <w:rFonts w:hint="eastAsia"/>
                <w:sz w:val="24"/>
              </w:rPr>
              <w:t>红外感应模块，在</w:t>
            </w:r>
            <w:r w:rsidR="00DE7334" w:rsidRPr="00A751AE">
              <w:rPr>
                <w:rFonts w:hint="eastAsia"/>
                <w:sz w:val="24"/>
              </w:rPr>
              <w:t>1</w:t>
            </w:r>
            <w:r w:rsidR="00DE7334" w:rsidRPr="00A751AE">
              <w:rPr>
                <w:sz w:val="24"/>
              </w:rPr>
              <w:t>20</w:t>
            </w:r>
            <w:r w:rsidR="00DE7334" w:rsidRPr="00A751AE">
              <w:rPr>
                <w:rFonts w:hint="eastAsia"/>
                <w:sz w:val="24"/>
              </w:rPr>
              <w:t>°范围内，通过计算超声波发射返回的时长，进而计算得到这</w:t>
            </w:r>
            <w:r w:rsidR="00DE7334" w:rsidRPr="00A751AE">
              <w:rPr>
                <w:rFonts w:hint="eastAsia"/>
                <w:sz w:val="24"/>
              </w:rPr>
              <w:t>1</w:t>
            </w:r>
            <w:r w:rsidR="00DE7334" w:rsidRPr="00A751AE">
              <w:rPr>
                <w:sz w:val="24"/>
              </w:rPr>
              <w:t>20</w:t>
            </w:r>
            <w:r w:rsidR="00DE7334" w:rsidRPr="00A751AE">
              <w:rPr>
                <w:rFonts w:hint="eastAsia"/>
                <w:sz w:val="24"/>
              </w:rPr>
              <w:t>°内最短距离，当距离小于</w:t>
            </w:r>
            <w:r w:rsidR="00DE7334" w:rsidRPr="00A751AE">
              <w:rPr>
                <w:rFonts w:hint="eastAsia"/>
                <w:sz w:val="24"/>
              </w:rPr>
              <w:t>3</w:t>
            </w:r>
            <w:r w:rsidR="00DE7334" w:rsidRPr="00A751AE">
              <w:rPr>
                <w:sz w:val="24"/>
              </w:rPr>
              <w:t>0</w:t>
            </w:r>
            <w:r w:rsidR="00DE7334" w:rsidRPr="00A751AE">
              <w:rPr>
                <w:rFonts w:hint="eastAsia"/>
                <w:sz w:val="24"/>
              </w:rPr>
              <w:t>cm</w:t>
            </w:r>
            <w:r w:rsidR="00DE7334" w:rsidRPr="00A751AE">
              <w:rPr>
                <w:rFonts w:hint="eastAsia"/>
                <w:sz w:val="24"/>
              </w:rPr>
              <w:t>时或检测到红外线时，机器人立刻停止，并且不能前进，确保机器人不会撞到物体或人物。</w:t>
            </w:r>
          </w:p>
          <w:p w14:paraId="77820F28" w14:textId="45C03538" w:rsidR="00DE7334" w:rsidRPr="0078265B" w:rsidRDefault="00DE7334" w:rsidP="00A751AE">
            <w:pPr>
              <w:spacing w:beforeLines="50" w:before="120"/>
              <w:rPr>
                <w:sz w:val="24"/>
              </w:rPr>
            </w:pPr>
          </w:p>
          <w:p w14:paraId="29EAB34F" w14:textId="563AAEBD" w:rsidR="0078265B" w:rsidRDefault="0078265B" w:rsidP="0078265B">
            <w:pPr>
              <w:spacing w:beforeLines="50" w:before="120"/>
              <w:rPr>
                <w:sz w:val="24"/>
                <w:szCs w:val="32"/>
              </w:rPr>
            </w:pPr>
          </w:p>
          <w:p w14:paraId="244E7E60" w14:textId="77777777" w:rsidR="0078265B" w:rsidRPr="0078265B" w:rsidRDefault="0078265B" w:rsidP="0078265B">
            <w:pPr>
              <w:spacing w:beforeLines="50" w:before="120"/>
              <w:rPr>
                <w:sz w:val="24"/>
                <w:szCs w:val="32"/>
              </w:rPr>
            </w:pPr>
          </w:p>
          <w:p w14:paraId="2FFCF6A7" w14:textId="1B76B225" w:rsidR="00DE7334" w:rsidRPr="00A751AE" w:rsidRDefault="00DE7334" w:rsidP="00A751AE">
            <w:pPr>
              <w:spacing w:beforeLines="50" w:before="120"/>
              <w:rPr>
                <w:b/>
                <w:bCs/>
                <w:sz w:val="24"/>
              </w:rPr>
            </w:pPr>
            <w:bookmarkStart w:id="23" w:name="_Toc69977478"/>
            <w:r w:rsidRPr="00A751AE">
              <w:rPr>
                <w:rFonts w:hint="eastAsia"/>
                <w:b/>
                <w:bCs/>
                <w:sz w:val="24"/>
              </w:rPr>
              <w:t>2.4.</w:t>
            </w:r>
            <w:r w:rsidRPr="00A751AE">
              <w:rPr>
                <w:b/>
                <w:bCs/>
                <w:sz w:val="24"/>
              </w:rPr>
              <w:t>6</w:t>
            </w:r>
            <w:r w:rsidRPr="00A751AE">
              <w:rPr>
                <w:rFonts w:hint="eastAsia"/>
                <w:b/>
                <w:bCs/>
                <w:sz w:val="24"/>
              </w:rPr>
              <w:t xml:space="preserve"> </w:t>
            </w:r>
            <w:r w:rsidRPr="00A751AE">
              <w:rPr>
                <w:rFonts w:hint="eastAsia"/>
                <w:b/>
                <w:bCs/>
                <w:sz w:val="24"/>
              </w:rPr>
              <w:t>雨滴感应模块</w:t>
            </w:r>
            <w:bookmarkEnd w:id="23"/>
          </w:p>
          <w:p w14:paraId="168F2F60" w14:textId="63FE5546" w:rsidR="00DE7334" w:rsidRPr="00DE7334" w:rsidRDefault="0078265B" w:rsidP="00A751AE">
            <w:pPr>
              <w:spacing w:beforeLines="50" w:before="120"/>
              <w:jc w:val="left"/>
              <w:rPr>
                <w:sz w:val="24"/>
              </w:rPr>
            </w:pPr>
            <w:r w:rsidRPr="00A751AE">
              <w:rPr>
                <w:noProof/>
                <w:sz w:val="24"/>
              </w:rPr>
              <w:drawing>
                <wp:anchor distT="0" distB="0" distL="114300" distR="114300" simplePos="0" relativeHeight="251662336" behindDoc="1" locked="0" layoutInCell="1" allowOverlap="1" wp14:anchorId="02394893" wp14:editId="4C23E428">
                  <wp:simplePos x="0" y="0"/>
                  <wp:positionH relativeFrom="margin">
                    <wp:posOffset>2694478</wp:posOffset>
                  </wp:positionH>
                  <wp:positionV relativeFrom="paragraph">
                    <wp:posOffset>12469</wp:posOffset>
                  </wp:positionV>
                  <wp:extent cx="2933700" cy="1746885"/>
                  <wp:effectExtent l="0" t="0" r="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extLst>
                              <a:ext uri="{28A0092B-C50C-407E-A947-70E740481C1C}">
                                <a14:useLocalDpi xmlns:a14="http://schemas.microsoft.com/office/drawing/2010/main" val="0"/>
                              </a:ext>
                            </a:extLst>
                          </a:blip>
                          <a:srcRect t="34047" b="6418"/>
                          <a:stretch>
                            <a:fillRect/>
                          </a:stretch>
                        </pic:blipFill>
                        <pic:spPr>
                          <a:xfrm>
                            <a:off x="0" y="0"/>
                            <a:ext cx="2933700" cy="1746885"/>
                          </a:xfrm>
                          <a:prstGeom prst="rect">
                            <a:avLst/>
                          </a:prstGeom>
                          <a:ln>
                            <a:noFill/>
                          </a:ln>
                        </pic:spPr>
                      </pic:pic>
                    </a:graphicData>
                  </a:graphic>
                </wp:anchor>
              </w:drawing>
            </w:r>
            <w:r w:rsidR="00DE7334" w:rsidRPr="00DE7334">
              <w:rPr>
                <w:rFonts w:hint="eastAsia"/>
                <w:sz w:val="24"/>
              </w:rPr>
              <w:t>可以在巡逻时检测降水情况，并且让机器人主动避雨。</w:t>
            </w:r>
          </w:p>
          <w:p w14:paraId="0E192D07" w14:textId="65A41D21" w:rsidR="00DE7334" w:rsidRPr="00A751AE" w:rsidRDefault="00DE7334" w:rsidP="00A751AE">
            <w:pPr>
              <w:spacing w:beforeLines="50" w:before="120"/>
              <w:rPr>
                <w:sz w:val="24"/>
              </w:rPr>
            </w:pPr>
          </w:p>
          <w:p w14:paraId="76E10D07" w14:textId="77777777" w:rsidR="00DE7334" w:rsidRPr="00A751AE" w:rsidRDefault="00DE7334" w:rsidP="00A751AE">
            <w:pPr>
              <w:spacing w:beforeLines="50" w:before="120"/>
              <w:rPr>
                <w:sz w:val="24"/>
              </w:rPr>
            </w:pPr>
          </w:p>
          <w:p w14:paraId="32BDBB2E" w14:textId="77777777" w:rsidR="00DE7334" w:rsidRPr="00A751AE" w:rsidRDefault="00DE7334" w:rsidP="0078265B">
            <w:pPr>
              <w:spacing w:beforeLines="50" w:before="120"/>
              <w:rPr>
                <w:sz w:val="24"/>
              </w:rPr>
            </w:pPr>
          </w:p>
          <w:p w14:paraId="33C2B472" w14:textId="77777777" w:rsidR="00DE7334" w:rsidRPr="00A751AE" w:rsidRDefault="00DE7334" w:rsidP="00A751AE">
            <w:pPr>
              <w:spacing w:beforeLines="50" w:before="120"/>
              <w:rPr>
                <w:sz w:val="24"/>
              </w:rPr>
            </w:pPr>
          </w:p>
          <w:p w14:paraId="4F913FFF" w14:textId="5ABC0209" w:rsidR="00DE7334" w:rsidRPr="00A751AE" w:rsidRDefault="0078265B" w:rsidP="00A751AE">
            <w:pPr>
              <w:spacing w:beforeLines="50" w:before="120"/>
              <w:rPr>
                <w:sz w:val="24"/>
              </w:rPr>
            </w:pPr>
            <w:r w:rsidRPr="00A751AE">
              <w:rPr>
                <w:noProof/>
                <w:sz w:val="24"/>
              </w:rPr>
              <w:drawing>
                <wp:anchor distT="0" distB="0" distL="114300" distR="114300" simplePos="0" relativeHeight="251663360" behindDoc="1" locked="0" layoutInCell="1" allowOverlap="1" wp14:anchorId="5CF76107" wp14:editId="3A924CA1">
                  <wp:simplePos x="0" y="0"/>
                  <wp:positionH relativeFrom="column">
                    <wp:posOffset>3559118</wp:posOffset>
                  </wp:positionH>
                  <wp:positionV relativeFrom="paragraph">
                    <wp:posOffset>159846</wp:posOffset>
                  </wp:positionV>
                  <wp:extent cx="2034540" cy="828675"/>
                  <wp:effectExtent l="0" t="0" r="3810" b="952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rcRect t="42419" b="16837"/>
                          <a:stretch>
                            <a:fillRect/>
                          </a:stretch>
                        </pic:blipFill>
                        <pic:spPr>
                          <a:xfrm>
                            <a:off x="0" y="0"/>
                            <a:ext cx="2034540" cy="828675"/>
                          </a:xfrm>
                          <a:prstGeom prst="rect">
                            <a:avLst/>
                          </a:prstGeom>
                          <a:ln>
                            <a:noFill/>
                          </a:ln>
                        </pic:spPr>
                      </pic:pic>
                    </a:graphicData>
                  </a:graphic>
                </wp:anchor>
              </w:drawing>
            </w:r>
          </w:p>
          <w:p w14:paraId="1250F786" w14:textId="2C372610" w:rsidR="00DE7334" w:rsidRPr="00A751AE" w:rsidRDefault="00DE7334" w:rsidP="00A751AE">
            <w:pPr>
              <w:spacing w:beforeLines="50" w:before="120"/>
              <w:rPr>
                <w:b/>
                <w:bCs/>
                <w:sz w:val="24"/>
              </w:rPr>
            </w:pPr>
            <w:bookmarkStart w:id="24" w:name="_Toc69977479"/>
            <w:r w:rsidRPr="00A751AE">
              <w:rPr>
                <w:rFonts w:hint="eastAsia"/>
                <w:b/>
                <w:bCs/>
                <w:sz w:val="24"/>
              </w:rPr>
              <w:t>2.4.</w:t>
            </w:r>
            <w:r w:rsidRPr="00A751AE">
              <w:rPr>
                <w:b/>
                <w:bCs/>
                <w:sz w:val="24"/>
              </w:rPr>
              <w:t>7</w:t>
            </w:r>
            <w:r w:rsidRPr="00A751AE">
              <w:rPr>
                <w:rFonts w:hint="eastAsia"/>
                <w:b/>
                <w:bCs/>
                <w:sz w:val="24"/>
              </w:rPr>
              <w:t xml:space="preserve"> </w:t>
            </w:r>
            <w:r w:rsidRPr="00A751AE">
              <w:rPr>
                <w:rFonts w:hint="eastAsia"/>
                <w:b/>
                <w:bCs/>
                <w:sz w:val="24"/>
              </w:rPr>
              <w:t>蜂鸣器模块</w:t>
            </w:r>
            <w:bookmarkEnd w:id="24"/>
          </w:p>
          <w:p w14:paraId="47349A02" w14:textId="6A355A6E" w:rsidR="00DE7334" w:rsidRPr="00A751AE" w:rsidRDefault="00DE7334" w:rsidP="00A751AE">
            <w:pPr>
              <w:spacing w:beforeLines="50" w:before="120"/>
              <w:jc w:val="left"/>
              <w:rPr>
                <w:sz w:val="24"/>
              </w:rPr>
            </w:pPr>
            <w:r w:rsidRPr="00A751AE">
              <w:rPr>
                <w:rFonts w:hint="eastAsia"/>
                <w:sz w:val="24"/>
              </w:rPr>
              <w:t>当机器人出现无法修复的故障时，或遇到险情，机器人可以响起蜂鸣器提醒故障，或是由操控者控制</w:t>
            </w:r>
            <w:r w:rsidRPr="00A751AE">
              <w:rPr>
                <w:rFonts w:hint="eastAsia"/>
                <w:sz w:val="24"/>
              </w:rPr>
              <w:lastRenderedPageBreak/>
              <w:t>提醒行人注意避让。</w:t>
            </w:r>
          </w:p>
          <w:p w14:paraId="050FCD3B" w14:textId="0F4628FD" w:rsidR="00A751AE" w:rsidRPr="0078265B" w:rsidRDefault="00A751AE" w:rsidP="00A751AE">
            <w:pPr>
              <w:spacing w:beforeLines="50" w:before="120"/>
              <w:rPr>
                <w:sz w:val="24"/>
              </w:rPr>
            </w:pPr>
          </w:p>
          <w:p w14:paraId="019911E7" w14:textId="471DAB4A" w:rsidR="00DE7334" w:rsidRPr="00A751AE" w:rsidRDefault="00DE7334" w:rsidP="00A751AE">
            <w:pPr>
              <w:spacing w:beforeLines="50" w:before="120"/>
              <w:rPr>
                <w:b/>
                <w:bCs/>
                <w:sz w:val="24"/>
              </w:rPr>
            </w:pPr>
            <w:bookmarkStart w:id="25" w:name="_Toc69977480"/>
            <w:r w:rsidRPr="00A751AE">
              <w:rPr>
                <w:rFonts w:hint="eastAsia"/>
                <w:b/>
                <w:bCs/>
                <w:sz w:val="24"/>
              </w:rPr>
              <w:t>2.4.</w:t>
            </w:r>
            <w:r w:rsidRPr="00A751AE">
              <w:rPr>
                <w:b/>
                <w:bCs/>
                <w:sz w:val="24"/>
              </w:rPr>
              <w:t>8</w:t>
            </w:r>
            <w:r w:rsidRPr="00A751AE">
              <w:rPr>
                <w:rFonts w:hint="eastAsia"/>
                <w:b/>
                <w:bCs/>
                <w:sz w:val="24"/>
              </w:rPr>
              <w:t xml:space="preserve"> </w:t>
            </w:r>
            <w:r w:rsidRPr="00A751AE">
              <w:rPr>
                <w:rFonts w:hint="eastAsia"/>
                <w:b/>
                <w:bCs/>
                <w:sz w:val="24"/>
              </w:rPr>
              <w:t>太阳能电池板、充电电源模块</w:t>
            </w:r>
            <w:bookmarkEnd w:id="25"/>
          </w:p>
          <w:p w14:paraId="68507780" w14:textId="77777777" w:rsidR="00DE7334" w:rsidRPr="00A751AE" w:rsidRDefault="00DE7334" w:rsidP="00A751AE">
            <w:pPr>
              <w:spacing w:beforeLines="50" w:before="120"/>
              <w:jc w:val="left"/>
              <w:rPr>
                <w:sz w:val="24"/>
              </w:rPr>
            </w:pPr>
            <w:r w:rsidRPr="00A751AE">
              <w:rPr>
                <w:rFonts w:hint="eastAsia"/>
                <w:sz w:val="24"/>
              </w:rPr>
              <w:t>机器人配有</w:t>
            </w:r>
            <w:r w:rsidRPr="00A751AE">
              <w:rPr>
                <w:rFonts w:hint="eastAsia"/>
                <w:sz w:val="24"/>
              </w:rPr>
              <w:t>1</w:t>
            </w:r>
            <w:r w:rsidRPr="00A751AE">
              <w:rPr>
                <w:sz w:val="24"/>
              </w:rPr>
              <w:t>10*80</w:t>
            </w:r>
            <w:r w:rsidRPr="00A751AE">
              <w:rPr>
                <w:rFonts w:hint="eastAsia"/>
                <w:sz w:val="24"/>
              </w:rPr>
              <w:t>mm</w:t>
            </w:r>
            <w:r w:rsidRPr="00A751AE">
              <w:rPr>
                <w:rFonts w:hint="eastAsia"/>
                <w:sz w:val="24"/>
              </w:rPr>
              <w:t>的太阳能电池板，并且配有</w:t>
            </w:r>
            <w:r w:rsidRPr="00A751AE">
              <w:rPr>
                <w:sz w:val="24"/>
              </w:rPr>
              <w:t>TP4056</w:t>
            </w:r>
            <w:r w:rsidRPr="00A751AE">
              <w:rPr>
                <w:sz w:val="24"/>
              </w:rPr>
              <w:t>充电源模块板</w:t>
            </w:r>
            <w:r w:rsidRPr="00A751AE">
              <w:rPr>
                <w:rFonts w:hint="eastAsia"/>
                <w:sz w:val="24"/>
              </w:rPr>
              <w:t>，保证电源的充电保护，并且在需要时向电器提供电力，并可以在未来增加太阳能电池板和蓄电池的数量，保证正常小功率模块的电力，不会被电机所影响。</w:t>
            </w:r>
            <w:r w:rsidRPr="00A751AE">
              <w:rPr>
                <w:rFonts w:hint="eastAsia"/>
                <w:sz w:val="24"/>
              </w:rPr>
              <w:t xml:space="preserve"> </w:t>
            </w:r>
          </w:p>
          <w:p w14:paraId="72054642" w14:textId="6BB853B6" w:rsidR="00DE7334" w:rsidRPr="00A751AE" w:rsidRDefault="00DE7334" w:rsidP="00A751AE">
            <w:pPr>
              <w:spacing w:beforeLines="50" w:before="120"/>
              <w:rPr>
                <w:sz w:val="24"/>
              </w:rPr>
            </w:pPr>
            <w:r w:rsidRPr="00A751AE">
              <w:rPr>
                <w:noProof/>
                <w:sz w:val="24"/>
              </w:rPr>
              <w:drawing>
                <wp:anchor distT="0" distB="0" distL="114300" distR="114300" simplePos="0" relativeHeight="251664384" behindDoc="1" locked="0" layoutInCell="1" allowOverlap="1" wp14:anchorId="00382BDD" wp14:editId="05F76454">
                  <wp:simplePos x="0" y="0"/>
                  <wp:positionH relativeFrom="margin">
                    <wp:posOffset>3323590</wp:posOffset>
                  </wp:positionH>
                  <wp:positionV relativeFrom="paragraph">
                    <wp:posOffset>-45720</wp:posOffset>
                  </wp:positionV>
                  <wp:extent cx="2010410" cy="1150620"/>
                  <wp:effectExtent l="0" t="0" r="889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10640" cy="1150620"/>
                          </a:xfrm>
                          <a:prstGeom prst="rect">
                            <a:avLst/>
                          </a:prstGeom>
                        </pic:spPr>
                      </pic:pic>
                    </a:graphicData>
                  </a:graphic>
                </wp:anchor>
              </w:drawing>
            </w:r>
            <w:r w:rsidRPr="00A751AE">
              <w:rPr>
                <w:noProof/>
                <w:sz w:val="24"/>
              </w:rPr>
              <w:drawing>
                <wp:anchor distT="0" distB="0" distL="114300" distR="114300" simplePos="0" relativeHeight="251665408" behindDoc="1" locked="0" layoutInCell="1" allowOverlap="1" wp14:anchorId="7ED08FFA" wp14:editId="22307181">
                  <wp:simplePos x="0" y="0"/>
                  <wp:positionH relativeFrom="column">
                    <wp:posOffset>1409700</wp:posOffset>
                  </wp:positionH>
                  <wp:positionV relativeFrom="paragraph">
                    <wp:posOffset>-45720</wp:posOffset>
                  </wp:positionV>
                  <wp:extent cx="1757680" cy="140970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7641" cy="1409700"/>
                          </a:xfrm>
                          <a:prstGeom prst="rect">
                            <a:avLst/>
                          </a:prstGeom>
                        </pic:spPr>
                      </pic:pic>
                    </a:graphicData>
                  </a:graphic>
                </wp:anchor>
              </w:drawing>
            </w:r>
          </w:p>
          <w:p w14:paraId="4F6558B2" w14:textId="77777777" w:rsidR="00DE7334" w:rsidRPr="00A751AE" w:rsidRDefault="00DE7334" w:rsidP="00A751AE">
            <w:pPr>
              <w:spacing w:beforeLines="50" w:before="120"/>
              <w:rPr>
                <w:sz w:val="24"/>
              </w:rPr>
            </w:pPr>
          </w:p>
          <w:p w14:paraId="7E089547" w14:textId="6E5E204E" w:rsidR="00DE7334" w:rsidRDefault="00DE7334" w:rsidP="00A751AE">
            <w:pPr>
              <w:spacing w:beforeLines="50" w:before="120"/>
              <w:rPr>
                <w:sz w:val="24"/>
              </w:rPr>
            </w:pPr>
          </w:p>
          <w:p w14:paraId="2C0A3711" w14:textId="782115C9" w:rsidR="00A751AE" w:rsidRDefault="00A751AE" w:rsidP="00A751AE">
            <w:pPr>
              <w:spacing w:beforeLines="50" w:before="120"/>
              <w:rPr>
                <w:sz w:val="24"/>
              </w:rPr>
            </w:pPr>
          </w:p>
          <w:p w14:paraId="284DBA28" w14:textId="77777777" w:rsidR="00A751AE" w:rsidRPr="00A751AE" w:rsidRDefault="00A751AE" w:rsidP="00A751AE">
            <w:pPr>
              <w:spacing w:beforeLines="50" w:before="120"/>
              <w:rPr>
                <w:sz w:val="24"/>
              </w:rPr>
            </w:pPr>
          </w:p>
          <w:p w14:paraId="2A53C539" w14:textId="77777777" w:rsidR="00DE7334" w:rsidRDefault="00DE7334" w:rsidP="00A751AE">
            <w:pPr>
              <w:spacing w:beforeLines="50" w:before="120"/>
            </w:pPr>
          </w:p>
          <w:p w14:paraId="6AC1DC11" w14:textId="14102D20" w:rsidR="00DE7334" w:rsidRPr="00A751AE" w:rsidRDefault="00DE7334" w:rsidP="00A751AE">
            <w:pPr>
              <w:spacing w:beforeLines="50" w:before="120"/>
              <w:rPr>
                <w:b/>
                <w:bCs/>
                <w:sz w:val="24"/>
              </w:rPr>
            </w:pPr>
            <w:bookmarkStart w:id="26" w:name="_Toc69977481"/>
            <w:r w:rsidRPr="00A751AE">
              <w:rPr>
                <w:rFonts w:hint="eastAsia"/>
                <w:b/>
                <w:bCs/>
                <w:sz w:val="24"/>
              </w:rPr>
              <w:t>2.4.</w:t>
            </w:r>
            <w:r w:rsidRPr="00A751AE">
              <w:rPr>
                <w:b/>
                <w:bCs/>
                <w:sz w:val="24"/>
              </w:rPr>
              <w:t>9</w:t>
            </w:r>
            <w:r w:rsidRPr="00A751AE">
              <w:rPr>
                <w:rFonts w:hint="eastAsia"/>
                <w:b/>
                <w:bCs/>
                <w:sz w:val="24"/>
              </w:rPr>
              <w:t xml:space="preserve"> GPS</w:t>
            </w:r>
            <w:r w:rsidRPr="00A751AE">
              <w:rPr>
                <w:rFonts w:hint="eastAsia"/>
                <w:b/>
                <w:bCs/>
                <w:sz w:val="24"/>
              </w:rPr>
              <w:t>模块</w:t>
            </w:r>
            <w:bookmarkEnd w:id="26"/>
          </w:p>
          <w:p w14:paraId="2A247981" w14:textId="77777777" w:rsidR="00DE7334" w:rsidRPr="00A751AE" w:rsidRDefault="00DE7334" w:rsidP="00A751AE">
            <w:pPr>
              <w:spacing w:beforeLines="50" w:before="120"/>
              <w:jc w:val="left"/>
              <w:rPr>
                <w:sz w:val="24"/>
              </w:rPr>
            </w:pPr>
            <w:r w:rsidRPr="00A751AE">
              <w:rPr>
                <w:rFonts w:hint="eastAsia"/>
                <w:sz w:val="24"/>
              </w:rPr>
              <w:t>为了获取机器人的实时位置，并配合自主导航功能，确定具体的路线，并进行位置的修正。</w:t>
            </w:r>
          </w:p>
          <w:p w14:paraId="545610F8" w14:textId="513A6AE8" w:rsidR="00DE7334" w:rsidRPr="00A751AE" w:rsidRDefault="00DE7334" w:rsidP="00A751AE">
            <w:pPr>
              <w:spacing w:beforeLines="50" w:before="120"/>
              <w:rPr>
                <w:sz w:val="24"/>
              </w:rPr>
            </w:pPr>
            <w:r w:rsidRPr="00A751AE">
              <w:rPr>
                <w:noProof/>
                <w:sz w:val="24"/>
              </w:rPr>
              <w:drawing>
                <wp:anchor distT="0" distB="0" distL="114300" distR="114300" simplePos="0" relativeHeight="251666432" behindDoc="1" locked="0" layoutInCell="1" allowOverlap="1" wp14:anchorId="377F22FA" wp14:editId="236DA4BE">
                  <wp:simplePos x="0" y="0"/>
                  <wp:positionH relativeFrom="margin">
                    <wp:align>right</wp:align>
                  </wp:positionH>
                  <wp:positionV relativeFrom="paragraph">
                    <wp:posOffset>70485</wp:posOffset>
                  </wp:positionV>
                  <wp:extent cx="1188720" cy="1195070"/>
                  <wp:effectExtent l="0" t="0" r="0" b="508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188720" cy="1195070"/>
                          </a:xfrm>
                          <a:prstGeom prst="rect">
                            <a:avLst/>
                          </a:prstGeom>
                          <a:noFill/>
                        </pic:spPr>
                      </pic:pic>
                    </a:graphicData>
                  </a:graphic>
                </wp:anchor>
              </w:drawing>
            </w:r>
          </w:p>
          <w:p w14:paraId="04D5E266" w14:textId="77777777" w:rsidR="00DE7334" w:rsidRPr="00A751AE" w:rsidRDefault="00DE7334" w:rsidP="00A751AE">
            <w:pPr>
              <w:spacing w:beforeLines="50" w:before="120"/>
              <w:rPr>
                <w:sz w:val="24"/>
              </w:rPr>
            </w:pPr>
          </w:p>
          <w:p w14:paraId="26D33284" w14:textId="77777777" w:rsidR="00A751AE" w:rsidRPr="00A751AE" w:rsidRDefault="00A751AE" w:rsidP="00A751AE">
            <w:pPr>
              <w:spacing w:beforeLines="50" w:before="120"/>
              <w:rPr>
                <w:sz w:val="24"/>
              </w:rPr>
            </w:pPr>
            <w:bookmarkStart w:id="27" w:name="_Toc531478764"/>
            <w:bookmarkStart w:id="28" w:name="_Hlk56183491"/>
          </w:p>
          <w:p w14:paraId="5A728E67" w14:textId="7CAC647E" w:rsidR="00DE7334" w:rsidRPr="00A751AE" w:rsidRDefault="00A751AE" w:rsidP="00A751AE">
            <w:pPr>
              <w:spacing w:beforeLines="50" w:before="120"/>
              <w:rPr>
                <w:b/>
                <w:bCs/>
                <w:sz w:val="24"/>
              </w:rPr>
            </w:pPr>
            <w:bookmarkStart w:id="29" w:name="_Toc69977482"/>
            <w:r>
              <w:rPr>
                <w:rFonts w:hint="eastAsia"/>
                <w:b/>
                <w:bCs/>
                <w:sz w:val="24"/>
              </w:rPr>
              <w:t>三、</w:t>
            </w:r>
            <w:r w:rsidR="00DE7334" w:rsidRPr="00A751AE">
              <w:rPr>
                <w:rFonts w:hint="eastAsia"/>
                <w:b/>
                <w:bCs/>
                <w:sz w:val="24"/>
              </w:rPr>
              <w:t>软件与算法系统设计</w:t>
            </w:r>
            <w:bookmarkEnd w:id="27"/>
            <w:bookmarkEnd w:id="29"/>
          </w:p>
          <w:p w14:paraId="77CDDC1B" w14:textId="3362005D" w:rsidR="00DE7334" w:rsidRPr="00A751AE" w:rsidRDefault="00A751AE" w:rsidP="00A751AE">
            <w:pPr>
              <w:spacing w:beforeLines="50" w:before="120"/>
              <w:rPr>
                <w:b/>
                <w:bCs/>
                <w:sz w:val="24"/>
              </w:rPr>
            </w:pPr>
            <w:bookmarkStart w:id="30" w:name="_Toc531478765"/>
            <w:bookmarkStart w:id="31" w:name="_Toc69977483"/>
            <w:r>
              <w:rPr>
                <w:b/>
                <w:bCs/>
                <w:sz w:val="24"/>
              </w:rPr>
              <w:t>3</w:t>
            </w:r>
            <w:r w:rsidR="00DE7334" w:rsidRPr="00A751AE">
              <w:rPr>
                <w:rFonts w:hint="eastAsia"/>
                <w:b/>
                <w:bCs/>
                <w:sz w:val="24"/>
              </w:rPr>
              <w:t>.1</w:t>
            </w:r>
            <w:r w:rsidR="00DE7334" w:rsidRPr="00A751AE">
              <w:rPr>
                <w:rFonts w:hint="eastAsia"/>
                <w:b/>
                <w:bCs/>
                <w:sz w:val="24"/>
              </w:rPr>
              <w:t>软件</w:t>
            </w:r>
            <w:bookmarkEnd w:id="30"/>
            <w:r w:rsidR="00DE7334" w:rsidRPr="00A751AE">
              <w:rPr>
                <w:rFonts w:hint="eastAsia"/>
                <w:b/>
                <w:bCs/>
                <w:sz w:val="24"/>
              </w:rPr>
              <w:t>部分设计</w:t>
            </w:r>
            <w:bookmarkEnd w:id="31"/>
          </w:p>
          <w:p w14:paraId="2F81FE15" w14:textId="77777777" w:rsidR="00DE7334" w:rsidRPr="00A751AE" w:rsidRDefault="00DE7334" w:rsidP="00A751AE">
            <w:pPr>
              <w:spacing w:beforeLines="50" w:before="120"/>
              <w:jc w:val="left"/>
              <w:rPr>
                <w:sz w:val="24"/>
              </w:rPr>
            </w:pPr>
            <w:r w:rsidRPr="00A751AE">
              <w:rPr>
                <w:rFonts w:hint="eastAsia"/>
                <w:sz w:val="24"/>
              </w:rPr>
              <w:t>该部分主要负责整个系统管理及运动学计算、轨迹规划、信息传输等。使</w:t>
            </w:r>
            <w:proofErr w:type="gramStart"/>
            <w:r w:rsidRPr="00A751AE">
              <w:rPr>
                <w:rFonts w:hint="eastAsia"/>
                <w:sz w:val="24"/>
              </w:rPr>
              <w:t>用工控机作为</w:t>
            </w:r>
            <w:proofErr w:type="gramEnd"/>
            <w:r w:rsidRPr="00A751AE">
              <w:rPr>
                <w:rFonts w:hint="eastAsia"/>
                <w:sz w:val="24"/>
              </w:rPr>
              <w:t>核心控制端，并结合使用</w:t>
            </w:r>
            <w:r w:rsidRPr="00A751AE">
              <w:rPr>
                <w:rFonts w:hint="eastAsia"/>
                <w:sz w:val="24"/>
              </w:rPr>
              <w:t>Ubuntu</w:t>
            </w:r>
            <w:r w:rsidRPr="00A751AE">
              <w:rPr>
                <w:rFonts w:hint="eastAsia"/>
                <w:sz w:val="24"/>
              </w:rPr>
              <w:t>操作系统对平台的各项功能进行统筹控制。其技术主要包括：</w:t>
            </w:r>
            <w:r w:rsidRPr="00A751AE">
              <w:rPr>
                <w:rFonts w:hint="eastAsia"/>
                <w:sz w:val="24"/>
              </w:rPr>
              <w:t>SLAM</w:t>
            </w:r>
            <w:r w:rsidRPr="00A751AE">
              <w:rPr>
                <w:rFonts w:hint="eastAsia"/>
                <w:sz w:val="24"/>
              </w:rPr>
              <w:t>技术（</w:t>
            </w:r>
            <w:r w:rsidRPr="00A751AE">
              <w:rPr>
                <w:rFonts w:hint="eastAsia"/>
                <w:sz w:val="24"/>
              </w:rPr>
              <w:t>simultaneous localization and mapping</w:t>
            </w:r>
            <w:r w:rsidRPr="00A751AE">
              <w:rPr>
                <w:rFonts w:hint="eastAsia"/>
                <w:sz w:val="24"/>
              </w:rPr>
              <w:t>，实时定位与建图）、基于</w:t>
            </w:r>
            <w:proofErr w:type="spellStart"/>
            <w:r w:rsidRPr="00A751AE">
              <w:rPr>
                <w:rFonts w:hint="eastAsia"/>
                <w:sz w:val="24"/>
              </w:rPr>
              <w:t>ros</w:t>
            </w:r>
            <w:proofErr w:type="spellEnd"/>
            <w:r w:rsidRPr="00A751AE">
              <w:rPr>
                <w:rFonts w:hint="eastAsia"/>
                <w:sz w:val="24"/>
              </w:rPr>
              <w:t>操作系统的车身与喷头控制、基于无线网桥技术远程的摄像头图像、热传感图像、语音的传输系统等。</w:t>
            </w:r>
          </w:p>
          <w:p w14:paraId="28FD324A" w14:textId="77777777" w:rsidR="00DE7334" w:rsidRPr="00A751AE" w:rsidRDefault="00DE7334" w:rsidP="00A751AE">
            <w:pPr>
              <w:spacing w:beforeLines="50" w:before="120"/>
              <w:jc w:val="left"/>
              <w:rPr>
                <w:sz w:val="24"/>
              </w:rPr>
            </w:pPr>
            <w:bookmarkStart w:id="32" w:name="_Toc24970"/>
            <w:bookmarkStart w:id="33" w:name="_Toc21215"/>
            <w:bookmarkStart w:id="34" w:name="_Toc14834"/>
            <w:bookmarkStart w:id="35" w:name="_Toc7081"/>
            <w:r w:rsidRPr="00A751AE">
              <w:rPr>
                <w:rFonts w:hint="eastAsia"/>
                <w:sz w:val="24"/>
              </w:rPr>
              <w:t>本系统的整体框架的工作流程为：</w:t>
            </w:r>
          </w:p>
          <w:p w14:paraId="147EFF60" w14:textId="77777777" w:rsidR="00DE7334" w:rsidRPr="00A751AE" w:rsidRDefault="00DE7334" w:rsidP="00A751AE">
            <w:pPr>
              <w:spacing w:beforeLines="50" w:before="120"/>
              <w:jc w:val="left"/>
              <w:rPr>
                <w:sz w:val="24"/>
              </w:rPr>
            </w:pPr>
            <w:r w:rsidRPr="00A751AE">
              <w:rPr>
                <w:rFonts w:hint="eastAsia"/>
                <w:sz w:val="24"/>
              </w:rPr>
              <w:t>若使用操作手控制的方法手动控制机器人，操作员可以目视机器人以及观察回传的机载传感器（如激光传感器、姿态传感器、摄像头等）数据对机器人实时状态进行判断，通过远程终端使用输入设备如手柄等通过</w:t>
            </w:r>
            <w:r w:rsidRPr="00A751AE">
              <w:rPr>
                <w:sz w:val="24"/>
              </w:rPr>
              <w:t>5.8GHz</w:t>
            </w:r>
            <w:r w:rsidRPr="00A751AE">
              <w:rPr>
                <w:rFonts w:hint="eastAsia"/>
                <w:sz w:val="24"/>
              </w:rPr>
              <w:t>无线网络向工控机发送运动指令，经工控机处理后发送给底盘使机器人产生实际运动，达到控制的目的。</w:t>
            </w:r>
          </w:p>
          <w:p w14:paraId="6717CC15" w14:textId="77777777" w:rsidR="00DE7334" w:rsidRPr="00A751AE" w:rsidRDefault="00DE7334" w:rsidP="00A751AE">
            <w:pPr>
              <w:spacing w:beforeLines="50" w:before="120"/>
              <w:jc w:val="left"/>
              <w:rPr>
                <w:sz w:val="24"/>
              </w:rPr>
            </w:pPr>
            <w:r w:rsidRPr="00A751AE">
              <w:rPr>
                <w:rFonts w:hint="eastAsia"/>
                <w:sz w:val="24"/>
              </w:rPr>
              <w:t>若使用自主导航系统控制机器人，待工控机接收到底层发送的雷达数据以及各种传感器数据后，综合使用</w:t>
            </w:r>
            <w:r w:rsidRPr="00A751AE">
              <w:rPr>
                <w:sz w:val="24"/>
              </w:rPr>
              <w:t>SLAM</w:t>
            </w:r>
            <w:r w:rsidRPr="00A751AE">
              <w:rPr>
                <w:rFonts w:hint="eastAsia"/>
                <w:sz w:val="24"/>
              </w:rPr>
              <w:t>和基于</w:t>
            </w:r>
            <w:r w:rsidRPr="00A751AE">
              <w:rPr>
                <w:sz w:val="24"/>
              </w:rPr>
              <w:t>A*</w:t>
            </w:r>
            <w:r w:rsidRPr="00A751AE">
              <w:rPr>
                <w:rFonts w:hint="eastAsia"/>
                <w:sz w:val="24"/>
              </w:rPr>
              <w:t>启发式算法和</w:t>
            </w:r>
            <w:r w:rsidRPr="00A751AE">
              <w:rPr>
                <w:sz w:val="24"/>
              </w:rPr>
              <w:t>Dijkstra</w:t>
            </w:r>
            <w:r w:rsidRPr="00A751AE">
              <w:rPr>
                <w:rFonts w:hint="eastAsia"/>
                <w:sz w:val="24"/>
              </w:rPr>
              <w:t>算法的自主导航技术，在实时绘制现场地图并修正的同时向底盘发送运动指令使机器人产生实际运动，达到</w:t>
            </w:r>
            <w:proofErr w:type="gramStart"/>
            <w:r w:rsidRPr="00A751AE">
              <w:rPr>
                <w:rFonts w:hint="eastAsia"/>
                <w:sz w:val="24"/>
              </w:rPr>
              <w:t>自主导航建图与</w:t>
            </w:r>
            <w:proofErr w:type="gramEnd"/>
            <w:r w:rsidRPr="00A751AE">
              <w:rPr>
                <w:rFonts w:hint="eastAsia"/>
                <w:sz w:val="24"/>
              </w:rPr>
              <w:t>控制的目的。</w:t>
            </w:r>
          </w:p>
          <w:p w14:paraId="16FD230A" w14:textId="77777777" w:rsidR="00DE7334" w:rsidRPr="00A751AE" w:rsidRDefault="00DE7334" w:rsidP="00A751AE">
            <w:pPr>
              <w:spacing w:beforeLines="50" w:before="120"/>
              <w:jc w:val="left"/>
              <w:rPr>
                <w:sz w:val="24"/>
              </w:rPr>
            </w:pPr>
            <w:r w:rsidRPr="00A751AE">
              <w:rPr>
                <w:rFonts w:hint="eastAsia"/>
                <w:sz w:val="24"/>
              </w:rPr>
              <w:t>而目标识别在上述两种控制方式中均可应用，通过预先输入或者深度学习的方法得到</w:t>
            </w:r>
            <w:r w:rsidRPr="00A751AE">
              <w:rPr>
                <w:rFonts w:hint="eastAsia"/>
                <w:sz w:val="24"/>
              </w:rPr>
              <w:lastRenderedPageBreak/>
              <w:t>目标特征，并使用目标识别算法实现对既定目标的识别，比如可对疫情突发区域中的住户进行识别，随后利用热成像对住户的体温进行监测，并且将体温异常的住户在自主导航系统所绘制的地图中标注出来。</w:t>
            </w:r>
            <w:bookmarkEnd w:id="32"/>
            <w:bookmarkEnd w:id="33"/>
            <w:bookmarkEnd w:id="34"/>
            <w:bookmarkEnd w:id="35"/>
          </w:p>
          <w:p w14:paraId="0835EF35" w14:textId="25F51357" w:rsidR="00DE7334" w:rsidRPr="00A751AE" w:rsidRDefault="00A751AE" w:rsidP="00A751AE">
            <w:pPr>
              <w:spacing w:beforeLines="50" w:before="120"/>
              <w:rPr>
                <w:b/>
                <w:bCs/>
                <w:sz w:val="24"/>
              </w:rPr>
            </w:pPr>
            <w:bookmarkStart w:id="36" w:name="_Toc531478766"/>
            <w:bookmarkStart w:id="37" w:name="_Toc69977484"/>
            <w:r>
              <w:rPr>
                <w:b/>
                <w:bCs/>
                <w:sz w:val="24"/>
              </w:rPr>
              <w:t>3</w:t>
            </w:r>
            <w:r w:rsidR="00DE7334" w:rsidRPr="00A751AE">
              <w:rPr>
                <w:rFonts w:hint="eastAsia"/>
                <w:b/>
                <w:bCs/>
                <w:sz w:val="24"/>
              </w:rPr>
              <w:t>.2</w:t>
            </w:r>
            <w:r w:rsidR="00DE7334" w:rsidRPr="00A751AE">
              <w:rPr>
                <w:b/>
                <w:bCs/>
                <w:sz w:val="24"/>
              </w:rPr>
              <w:t xml:space="preserve"> </w:t>
            </w:r>
            <w:r w:rsidR="00DE7334" w:rsidRPr="00A751AE">
              <w:rPr>
                <w:rFonts w:hint="eastAsia"/>
                <w:b/>
                <w:bCs/>
                <w:sz w:val="24"/>
              </w:rPr>
              <w:t>SLAM</w:t>
            </w:r>
            <w:r w:rsidR="00DE7334" w:rsidRPr="00A751AE">
              <w:rPr>
                <w:rFonts w:hint="eastAsia"/>
                <w:b/>
                <w:bCs/>
                <w:sz w:val="24"/>
              </w:rPr>
              <w:t>与自主导航</w:t>
            </w:r>
            <w:bookmarkEnd w:id="36"/>
            <w:bookmarkEnd w:id="37"/>
          </w:p>
          <w:p w14:paraId="18267D0D" w14:textId="77777777" w:rsidR="00DE7334" w:rsidRPr="00A751AE" w:rsidRDefault="00DE7334" w:rsidP="00A751AE">
            <w:pPr>
              <w:spacing w:beforeLines="50" w:before="120"/>
              <w:jc w:val="left"/>
              <w:rPr>
                <w:sz w:val="24"/>
              </w:rPr>
            </w:pPr>
            <w:bookmarkStart w:id="38" w:name="_Toc531478767"/>
            <w:r w:rsidRPr="00A751AE">
              <w:rPr>
                <w:sz w:val="24"/>
              </w:rPr>
              <w:t xml:space="preserve">SLAM </w:t>
            </w:r>
            <w:r w:rsidRPr="00A751AE">
              <w:rPr>
                <w:sz w:val="24"/>
              </w:rPr>
              <w:t>即为同步定位与地图构建</w:t>
            </w:r>
            <w:r w:rsidRPr="00A751AE">
              <w:rPr>
                <w:sz w:val="24"/>
              </w:rPr>
              <w:t>(Simultaneous Localization And Mapping)</w:t>
            </w:r>
            <w:r w:rsidRPr="00A751AE">
              <w:rPr>
                <w:sz w:val="24"/>
              </w:rPr>
              <w:t>的缩写，最早由</w:t>
            </w:r>
            <w:r w:rsidRPr="00A751AE">
              <w:rPr>
                <w:sz w:val="24"/>
              </w:rPr>
              <w:t xml:space="preserve">Hugh </w:t>
            </w:r>
            <w:proofErr w:type="spellStart"/>
            <w:r w:rsidRPr="00A751AE">
              <w:rPr>
                <w:sz w:val="24"/>
              </w:rPr>
              <w:t>Durrant</w:t>
            </w:r>
            <w:proofErr w:type="spellEnd"/>
            <w:r w:rsidRPr="00A751AE">
              <w:rPr>
                <w:sz w:val="24"/>
              </w:rPr>
              <w:t xml:space="preserve">-Whyte </w:t>
            </w:r>
            <w:r w:rsidRPr="00A751AE">
              <w:rPr>
                <w:sz w:val="24"/>
              </w:rPr>
              <w:t>和</w:t>
            </w:r>
            <w:r w:rsidRPr="00A751AE">
              <w:rPr>
                <w:sz w:val="24"/>
              </w:rPr>
              <w:t xml:space="preserve"> John </w:t>
            </w:r>
            <w:proofErr w:type="spellStart"/>
            <w:r w:rsidRPr="00A751AE">
              <w:rPr>
                <w:sz w:val="24"/>
              </w:rPr>
              <w:t>J.Leonard</w:t>
            </w:r>
            <w:proofErr w:type="spellEnd"/>
            <w:r w:rsidRPr="00A751AE">
              <w:rPr>
                <w:sz w:val="24"/>
              </w:rPr>
              <w:t>提出，主要用于解决移动机器人在未知环境中运行时定位导航与地图构建的问题。</w:t>
            </w:r>
          </w:p>
          <w:p w14:paraId="1798296D" w14:textId="77777777" w:rsidR="00DE7334" w:rsidRPr="00A751AE" w:rsidRDefault="00DE7334" w:rsidP="00A751AE">
            <w:pPr>
              <w:spacing w:beforeLines="50" w:before="120"/>
              <w:jc w:val="left"/>
              <w:rPr>
                <w:sz w:val="24"/>
              </w:rPr>
            </w:pPr>
            <w:r w:rsidRPr="00A751AE">
              <w:rPr>
                <w:rFonts w:hint="eastAsia"/>
                <w:sz w:val="24"/>
              </w:rPr>
              <w:t>SLAM</w:t>
            </w:r>
            <w:r w:rsidRPr="00A751AE">
              <w:rPr>
                <w:rFonts w:hint="eastAsia"/>
                <w:sz w:val="24"/>
              </w:rPr>
              <w:t>通常包括如下几个部分，特征提取，数据关联，状态估计，状态更新以及特征更新等。这些过程的最终目的是更新机器人的位置估计信息。由于通过机器人运动估计得到的机器人位置信息通常具有较大的误差，因而，我们不能单纯的依靠机器人运动估计机器人位置信息。在使用机器人运动方程得到机器人位置估计后，我们可以使用测距单元得到的周围环境信息更正机器人的位置。上述更正过程一般通过提取环境特征，然后在机器人运动后重新观测特征的位置实现。</w:t>
            </w:r>
          </w:p>
          <w:p w14:paraId="2F86A833" w14:textId="77777777" w:rsidR="00A751AE" w:rsidRDefault="00DE7334" w:rsidP="00A751AE">
            <w:pPr>
              <w:spacing w:beforeLines="50" w:before="120"/>
              <w:rPr>
                <w:sz w:val="24"/>
              </w:rPr>
            </w:pPr>
            <w:r w:rsidRPr="00A751AE">
              <w:rPr>
                <w:rFonts w:hint="eastAsia"/>
                <w:sz w:val="24"/>
              </w:rPr>
              <w:fldChar w:fldCharType="begin"/>
            </w:r>
            <w:r w:rsidRPr="00A751AE">
              <w:rPr>
                <w:rFonts w:hint="eastAsia"/>
                <w:sz w:val="24"/>
              </w:rPr>
              <w:instrText xml:space="preserve">INCLUDEPICTURE \d "https://img-blog.csdnimg.cn/20190526095040233.png?x-oss-process=image/watermark,type_ZmFuZ3poZW5naGVpdGk,shadow_10,text_aHR0cHM6Ly9ibG9nLmNzZG4ubmV0L3FxXzM0Njc1MTcx,size_16,color_FFFFFF,t_70" \* MERGEFORMATINET </w:instrText>
            </w:r>
            <w:r w:rsidRPr="00A751AE">
              <w:rPr>
                <w:rFonts w:hint="eastAsia"/>
                <w:sz w:val="24"/>
              </w:rPr>
              <w:fldChar w:fldCharType="separate"/>
            </w:r>
            <w:r w:rsidRPr="00A751AE">
              <w:rPr>
                <w:noProof/>
                <w:sz w:val="24"/>
              </w:rPr>
              <w:drawing>
                <wp:inline distT="0" distB="0" distL="114300" distR="114300" wp14:anchorId="4055D149" wp14:editId="374AA334">
                  <wp:extent cx="4680585" cy="1112520"/>
                  <wp:effectExtent l="0" t="0" r="13335" b="0"/>
                  <wp:docPr id="6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descr="IMG_256"/>
                          <pic:cNvPicPr>
                            <a:picLocks noChangeAspect="1"/>
                          </pic:cNvPicPr>
                        </pic:nvPicPr>
                        <pic:blipFill>
                          <a:blip r:embed="rId25" r:link="rId26"/>
                          <a:stretch>
                            <a:fillRect/>
                          </a:stretch>
                        </pic:blipFill>
                        <pic:spPr>
                          <a:xfrm>
                            <a:off x="0" y="0"/>
                            <a:ext cx="4680585" cy="1112520"/>
                          </a:xfrm>
                          <a:prstGeom prst="rect">
                            <a:avLst/>
                          </a:prstGeom>
                          <a:noFill/>
                          <a:ln>
                            <a:noFill/>
                          </a:ln>
                        </pic:spPr>
                      </pic:pic>
                    </a:graphicData>
                  </a:graphic>
                </wp:inline>
              </w:drawing>
            </w:r>
            <w:r w:rsidRPr="00A751AE">
              <w:rPr>
                <w:rFonts w:hint="eastAsia"/>
                <w:sz w:val="24"/>
              </w:rPr>
              <w:fldChar w:fldCharType="end"/>
            </w:r>
          </w:p>
          <w:p w14:paraId="39C2E8A6" w14:textId="76D39EF9" w:rsidR="00DE7334" w:rsidRPr="00A751AE" w:rsidRDefault="00DE7334" w:rsidP="00A751AE">
            <w:pPr>
              <w:spacing w:beforeLines="50" w:before="120"/>
              <w:jc w:val="center"/>
              <w:rPr>
                <w:sz w:val="24"/>
              </w:rPr>
            </w:pPr>
            <w:r w:rsidRPr="00A751AE">
              <w:rPr>
                <w:rFonts w:hint="eastAsia"/>
                <w:sz w:val="24"/>
              </w:rPr>
              <w:t>SLAM</w:t>
            </w:r>
            <w:r w:rsidRPr="00A751AE">
              <w:rPr>
                <w:rFonts w:hint="eastAsia"/>
                <w:sz w:val="24"/>
              </w:rPr>
              <w:t>的框架</w:t>
            </w:r>
          </w:p>
          <w:p w14:paraId="05640692" w14:textId="77777777" w:rsidR="00DE7334" w:rsidRPr="00A751AE" w:rsidRDefault="00DE7334" w:rsidP="00A751AE">
            <w:pPr>
              <w:spacing w:beforeLines="50" w:before="120"/>
              <w:jc w:val="left"/>
              <w:rPr>
                <w:sz w:val="24"/>
              </w:rPr>
            </w:pPr>
            <w:r w:rsidRPr="00A751AE">
              <w:rPr>
                <w:rFonts w:hint="eastAsia"/>
                <w:sz w:val="24"/>
              </w:rPr>
              <w:t>在视觉定位、激光雷达定位以及</w:t>
            </w:r>
            <w:r w:rsidRPr="00A751AE">
              <w:rPr>
                <w:sz w:val="24"/>
              </w:rPr>
              <w:t>GPS</w:t>
            </w:r>
            <w:r w:rsidRPr="00A751AE">
              <w:rPr>
                <w:rFonts w:hint="eastAsia"/>
                <w:sz w:val="24"/>
              </w:rPr>
              <w:t>（全球定位系统）</w:t>
            </w:r>
            <w:r w:rsidRPr="00A751AE">
              <w:rPr>
                <w:sz w:val="24"/>
              </w:rPr>
              <w:t>定位中，只有</w:t>
            </w:r>
            <w:r w:rsidRPr="00A751AE">
              <w:rPr>
                <w:sz w:val="24"/>
              </w:rPr>
              <w:t>GPS</w:t>
            </w:r>
            <w:r w:rsidRPr="00A751AE">
              <w:rPr>
                <w:sz w:val="24"/>
              </w:rPr>
              <w:t>是属于绝对定位的，其它定位方式都需要在结构化的环境下提取相应的环境特征，一旦到达特征比较稀疏的环境，很容易出现系统失效的问题，我们使用的激光雷达定位，可能由于环境特征比较少而出现定位出错的问题。因此，</w:t>
            </w:r>
            <w:r w:rsidRPr="00A751AE">
              <w:rPr>
                <w:sz w:val="24"/>
              </w:rPr>
              <w:t>GPS</w:t>
            </w:r>
            <w:r w:rsidRPr="00A751AE">
              <w:rPr>
                <w:sz w:val="24"/>
              </w:rPr>
              <w:t>是必不可少的。但在城市环境里，由于高楼大厦，会有多径效应的影响，以至于</w:t>
            </w:r>
            <w:r w:rsidRPr="00A751AE">
              <w:rPr>
                <w:sz w:val="24"/>
              </w:rPr>
              <w:t>GPS</w:t>
            </w:r>
            <w:r w:rsidRPr="00A751AE">
              <w:rPr>
                <w:sz w:val="24"/>
              </w:rPr>
              <w:t>测量出现较大的误差，误差可能高达</w:t>
            </w:r>
            <w:r w:rsidRPr="00A751AE">
              <w:rPr>
                <w:sz w:val="24"/>
              </w:rPr>
              <w:t>5</w:t>
            </w:r>
            <w:r w:rsidRPr="00A751AE">
              <w:rPr>
                <w:sz w:val="24"/>
              </w:rPr>
              <w:t>到</w:t>
            </w:r>
            <w:r w:rsidRPr="00A751AE">
              <w:rPr>
                <w:sz w:val="24"/>
              </w:rPr>
              <w:t>10</w:t>
            </w:r>
            <w:r w:rsidRPr="00A751AE">
              <w:rPr>
                <w:sz w:val="24"/>
              </w:rPr>
              <w:t>米</w:t>
            </w:r>
            <w:r w:rsidRPr="00A751AE">
              <w:rPr>
                <w:rFonts w:hint="eastAsia"/>
                <w:sz w:val="24"/>
              </w:rPr>
              <w:t>,</w:t>
            </w:r>
            <w:r w:rsidRPr="00A751AE">
              <w:rPr>
                <w:rFonts w:hint="eastAsia"/>
                <w:sz w:val="24"/>
              </w:rPr>
              <w:t>甚至更多</w:t>
            </w:r>
            <w:r w:rsidRPr="00A751AE">
              <w:rPr>
                <w:sz w:val="24"/>
              </w:rPr>
              <w:t>。</w:t>
            </w:r>
          </w:p>
          <w:p w14:paraId="695CAF7B" w14:textId="77777777" w:rsidR="00DE7334" w:rsidRPr="00A751AE" w:rsidRDefault="00DE7334" w:rsidP="00A751AE">
            <w:pPr>
              <w:spacing w:beforeLines="50" w:before="120"/>
              <w:jc w:val="left"/>
              <w:rPr>
                <w:sz w:val="24"/>
              </w:rPr>
            </w:pPr>
            <w:r w:rsidRPr="00A751AE">
              <w:rPr>
                <w:rFonts w:hint="eastAsia"/>
                <w:sz w:val="24"/>
              </w:rPr>
              <w:t>所</w:t>
            </w:r>
            <w:r w:rsidRPr="00A751AE">
              <w:rPr>
                <w:sz w:val="24"/>
              </w:rPr>
              <w:t>以我们</w:t>
            </w:r>
            <w:r w:rsidRPr="00A751AE">
              <w:rPr>
                <w:rFonts w:hint="eastAsia"/>
                <w:sz w:val="24"/>
              </w:rPr>
              <w:t>采</w:t>
            </w:r>
            <w:r w:rsidRPr="00A751AE">
              <w:rPr>
                <w:sz w:val="24"/>
              </w:rPr>
              <w:t>用激光</w:t>
            </w:r>
            <w:r w:rsidRPr="00A751AE">
              <w:rPr>
                <w:sz w:val="24"/>
              </w:rPr>
              <w:t>SLAM</w:t>
            </w:r>
            <w:r w:rsidRPr="00A751AE">
              <w:rPr>
                <w:sz w:val="24"/>
              </w:rPr>
              <w:t>与</w:t>
            </w:r>
            <w:r w:rsidRPr="00A751AE">
              <w:rPr>
                <w:sz w:val="24"/>
              </w:rPr>
              <w:t>GPS</w:t>
            </w:r>
            <w:r w:rsidRPr="00A751AE">
              <w:rPr>
                <w:sz w:val="24"/>
              </w:rPr>
              <w:t>相结合的方法来解决问题。</w:t>
            </w:r>
            <w:r w:rsidRPr="00A751AE">
              <w:rPr>
                <w:rFonts w:hint="eastAsia"/>
                <w:sz w:val="24"/>
              </w:rPr>
              <w:t>利用</w:t>
            </w:r>
            <w:r w:rsidRPr="00A751AE">
              <w:rPr>
                <w:sz w:val="24"/>
              </w:rPr>
              <w:t>GPS</w:t>
            </w:r>
            <w:r w:rsidRPr="00A751AE">
              <w:rPr>
                <w:sz w:val="24"/>
              </w:rPr>
              <w:t>模块实现误差范围内的粗略位置定位，再利用机器人搭载的激光雷达</w:t>
            </w:r>
            <w:r w:rsidRPr="00A751AE">
              <w:rPr>
                <w:rFonts w:hint="eastAsia"/>
                <w:sz w:val="24"/>
              </w:rPr>
              <w:t>得到所处位置数据、特征等，和</w:t>
            </w:r>
            <w:r w:rsidRPr="00A751AE">
              <w:rPr>
                <w:rFonts w:hint="eastAsia"/>
                <w:sz w:val="24"/>
              </w:rPr>
              <w:t>GPS</w:t>
            </w:r>
            <w:r w:rsidRPr="00A751AE">
              <w:rPr>
                <w:rFonts w:hint="eastAsia"/>
                <w:sz w:val="24"/>
              </w:rPr>
              <w:t>地图进行匹配，</w:t>
            </w:r>
            <w:r w:rsidRPr="00A751AE">
              <w:rPr>
                <w:sz w:val="24"/>
              </w:rPr>
              <w:t>来实现小范围的局部精确定位，从而达到</w:t>
            </w:r>
            <w:r w:rsidRPr="00A751AE">
              <w:rPr>
                <w:rFonts w:hint="eastAsia"/>
                <w:sz w:val="24"/>
              </w:rPr>
              <w:t>获得地图及</w:t>
            </w:r>
            <w:r w:rsidRPr="00A751AE">
              <w:rPr>
                <w:sz w:val="24"/>
              </w:rPr>
              <w:t>精确定位的目的。</w:t>
            </w:r>
            <w:r w:rsidRPr="00A751AE">
              <w:rPr>
                <w:rFonts w:hint="eastAsia"/>
                <w:sz w:val="24"/>
              </w:rPr>
              <w:t>同时，</w:t>
            </w:r>
            <w:r w:rsidRPr="00A751AE">
              <w:rPr>
                <w:rFonts w:hint="eastAsia"/>
                <w:sz w:val="24"/>
              </w:rPr>
              <w:t>SLAM</w:t>
            </w:r>
            <w:r w:rsidRPr="00A751AE">
              <w:rPr>
                <w:rFonts w:hint="eastAsia"/>
                <w:sz w:val="24"/>
              </w:rPr>
              <w:t>得到实时更新的周边位置地图有利于机器人行驶中避障，更加安全稳定。</w:t>
            </w:r>
          </w:p>
          <w:p w14:paraId="23C4F47A" w14:textId="77777777" w:rsidR="00DE7334" w:rsidRPr="00A751AE" w:rsidRDefault="00DE7334" w:rsidP="00A751AE">
            <w:pPr>
              <w:spacing w:beforeLines="50" w:before="120"/>
              <w:jc w:val="left"/>
              <w:rPr>
                <w:sz w:val="24"/>
              </w:rPr>
            </w:pPr>
            <w:r w:rsidRPr="00A751AE">
              <w:rPr>
                <w:rFonts w:hint="eastAsia"/>
                <w:sz w:val="24"/>
              </w:rPr>
              <w:t>智能物流</w:t>
            </w:r>
            <w:proofErr w:type="gramStart"/>
            <w:r w:rsidRPr="00A751AE">
              <w:rPr>
                <w:rFonts w:hint="eastAsia"/>
                <w:sz w:val="24"/>
              </w:rPr>
              <w:t>配送车</w:t>
            </w:r>
            <w:proofErr w:type="gramEnd"/>
            <w:r w:rsidRPr="00A751AE">
              <w:rPr>
                <w:rFonts w:hint="eastAsia"/>
                <w:sz w:val="24"/>
              </w:rPr>
              <w:t>搭载</w:t>
            </w:r>
            <w:r w:rsidRPr="00A751AE">
              <w:rPr>
                <w:rFonts w:hint="eastAsia"/>
                <w:sz w:val="24"/>
              </w:rPr>
              <w:t>GPS</w:t>
            </w:r>
            <w:r w:rsidRPr="00A751AE">
              <w:rPr>
                <w:rFonts w:hint="eastAsia"/>
                <w:sz w:val="24"/>
              </w:rPr>
              <w:t>模块、自稳云台和激光雷达，使用原创的基于</w:t>
            </w:r>
            <w:r w:rsidRPr="00A751AE">
              <w:rPr>
                <w:rFonts w:hint="eastAsia"/>
                <w:sz w:val="24"/>
              </w:rPr>
              <w:t>A*</w:t>
            </w:r>
            <w:r w:rsidRPr="00A751AE">
              <w:rPr>
                <w:rFonts w:hint="eastAsia"/>
                <w:sz w:val="24"/>
              </w:rPr>
              <w:t>启发式算法和</w:t>
            </w:r>
            <w:r w:rsidRPr="00A751AE">
              <w:rPr>
                <w:rFonts w:hint="eastAsia"/>
                <w:sz w:val="24"/>
              </w:rPr>
              <w:t>Dijkstra</w:t>
            </w:r>
            <w:r w:rsidRPr="00A751AE">
              <w:rPr>
                <w:rFonts w:hint="eastAsia"/>
                <w:sz w:val="24"/>
              </w:rPr>
              <w:t>算法的自主导航技术，结合</w:t>
            </w:r>
            <w:r w:rsidRPr="00A751AE">
              <w:rPr>
                <w:rFonts w:hint="eastAsia"/>
                <w:sz w:val="24"/>
              </w:rPr>
              <w:t>GPS</w:t>
            </w:r>
            <w:r w:rsidRPr="00A751AE">
              <w:rPr>
                <w:rFonts w:hint="eastAsia"/>
                <w:sz w:val="24"/>
              </w:rPr>
              <w:t>高精度地图和</w:t>
            </w:r>
            <w:r w:rsidRPr="00A751AE">
              <w:rPr>
                <w:rFonts w:hint="eastAsia"/>
                <w:sz w:val="24"/>
              </w:rPr>
              <w:t>SLAM</w:t>
            </w:r>
            <w:r w:rsidRPr="00A751AE">
              <w:rPr>
                <w:rFonts w:hint="eastAsia"/>
                <w:sz w:val="24"/>
              </w:rPr>
              <w:t>实时定位进行路径规划。可以实现机器人的自主导航，进而完成规定的任务。</w:t>
            </w:r>
          </w:p>
          <w:p w14:paraId="55E3AA49" w14:textId="77777777" w:rsidR="00DE7334" w:rsidRPr="00A751AE" w:rsidRDefault="00DE7334" w:rsidP="00A751AE">
            <w:pPr>
              <w:spacing w:beforeLines="50" w:before="120"/>
              <w:jc w:val="center"/>
              <w:rPr>
                <w:sz w:val="24"/>
              </w:rPr>
            </w:pPr>
            <w:r w:rsidRPr="00A751AE">
              <w:rPr>
                <w:noProof/>
                <w:sz w:val="24"/>
              </w:rPr>
              <w:lastRenderedPageBreak/>
              <w:drawing>
                <wp:inline distT="0" distB="0" distL="0" distR="0" wp14:anchorId="4563D8E2" wp14:editId="22842B86">
                  <wp:extent cx="2609215" cy="3037205"/>
                  <wp:effectExtent l="0" t="0" r="12065" b="10795"/>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09215" cy="3037205"/>
                          </a:xfrm>
                          <a:prstGeom prst="rect">
                            <a:avLst/>
                          </a:prstGeom>
                          <a:noFill/>
                          <a:ln>
                            <a:noFill/>
                          </a:ln>
                        </pic:spPr>
                      </pic:pic>
                    </a:graphicData>
                  </a:graphic>
                </wp:inline>
              </w:drawing>
            </w:r>
          </w:p>
          <w:p w14:paraId="1A0894AE" w14:textId="4B0489A1" w:rsidR="00DE7334" w:rsidRPr="00A751AE" w:rsidRDefault="00DE7334" w:rsidP="00A751AE">
            <w:pPr>
              <w:spacing w:beforeLines="50" w:before="120"/>
              <w:jc w:val="center"/>
              <w:rPr>
                <w:sz w:val="24"/>
              </w:rPr>
            </w:pPr>
            <w:r w:rsidRPr="00A751AE">
              <w:rPr>
                <w:rFonts w:hint="eastAsia"/>
                <w:sz w:val="24"/>
              </w:rPr>
              <w:t>使用</w:t>
            </w:r>
            <w:r w:rsidRPr="00A751AE">
              <w:rPr>
                <w:rFonts w:hint="eastAsia"/>
                <w:sz w:val="24"/>
              </w:rPr>
              <w:t>SLAM</w:t>
            </w:r>
            <w:proofErr w:type="gramStart"/>
            <w:r w:rsidRPr="00A751AE">
              <w:rPr>
                <w:rFonts w:hint="eastAsia"/>
                <w:sz w:val="24"/>
              </w:rPr>
              <w:t>进行建图与</w:t>
            </w:r>
            <w:proofErr w:type="gramEnd"/>
            <w:r w:rsidRPr="00A751AE">
              <w:rPr>
                <w:rFonts w:hint="eastAsia"/>
                <w:sz w:val="24"/>
              </w:rPr>
              <w:t>导航实际运行图</w:t>
            </w:r>
          </w:p>
          <w:p w14:paraId="563C88BD" w14:textId="77777777" w:rsidR="00DE7334" w:rsidRPr="00A751AE" w:rsidRDefault="00DE7334" w:rsidP="00A751AE">
            <w:pPr>
              <w:spacing w:beforeLines="50" w:before="120"/>
              <w:jc w:val="left"/>
              <w:rPr>
                <w:sz w:val="24"/>
              </w:rPr>
            </w:pPr>
            <w:r w:rsidRPr="00A751AE">
              <w:rPr>
                <w:rFonts w:hint="eastAsia"/>
                <w:sz w:val="24"/>
              </w:rPr>
              <w:t>如图所示，该图为</w:t>
            </w:r>
            <w:r w:rsidRPr="00A751AE">
              <w:rPr>
                <w:rFonts w:hint="eastAsia"/>
                <w:sz w:val="24"/>
              </w:rPr>
              <w:t>2</w:t>
            </w:r>
            <w:r w:rsidRPr="00A751AE">
              <w:rPr>
                <w:rFonts w:hint="eastAsia"/>
                <w:sz w:val="24"/>
              </w:rPr>
              <w:t>维平面地图和基于</w:t>
            </w:r>
            <w:r w:rsidRPr="00A751AE">
              <w:rPr>
                <w:rFonts w:hint="eastAsia"/>
                <w:sz w:val="24"/>
              </w:rPr>
              <w:t>A*</w:t>
            </w:r>
            <w:r w:rsidRPr="00A751AE">
              <w:rPr>
                <w:rFonts w:hint="eastAsia"/>
                <w:sz w:val="24"/>
              </w:rPr>
              <w:t>启发式算法和</w:t>
            </w:r>
            <w:r w:rsidRPr="00A751AE">
              <w:rPr>
                <w:rFonts w:hint="eastAsia"/>
                <w:sz w:val="24"/>
              </w:rPr>
              <w:t>Dijkstra</w:t>
            </w:r>
            <w:r w:rsidRPr="00A751AE">
              <w:rPr>
                <w:rFonts w:hint="eastAsia"/>
                <w:sz w:val="24"/>
              </w:rPr>
              <w:t>算法的自主导航技术进行自主导航过程中的实际运行图，图中绿线为使用自主导航进行位置环境探索的规划行进路线，红线为机器人走过的路径。</w:t>
            </w:r>
          </w:p>
          <w:p w14:paraId="6B5696F8" w14:textId="77777777" w:rsidR="00DE7334" w:rsidRPr="00A751AE" w:rsidRDefault="00DE7334" w:rsidP="00A751AE">
            <w:pPr>
              <w:spacing w:beforeLines="50" w:before="120"/>
              <w:jc w:val="left"/>
              <w:rPr>
                <w:sz w:val="24"/>
              </w:rPr>
            </w:pPr>
            <w:r w:rsidRPr="00A751AE">
              <w:rPr>
                <w:sz w:val="24"/>
              </w:rPr>
              <w:t>在传感器方面，使用成熟的</w:t>
            </w:r>
            <w:r w:rsidRPr="00A751AE">
              <w:rPr>
                <w:sz w:val="24"/>
              </w:rPr>
              <w:t xml:space="preserve"> RPLIDAR A2 </w:t>
            </w:r>
            <w:r w:rsidRPr="00A751AE">
              <w:rPr>
                <w:sz w:val="24"/>
              </w:rPr>
              <w:t>激光雷达，利用三角测距原理，可原地在</w:t>
            </w:r>
            <w:r w:rsidRPr="00A751AE">
              <w:rPr>
                <w:sz w:val="24"/>
              </w:rPr>
              <w:t xml:space="preserve"> 18</w:t>
            </w:r>
            <w:r w:rsidRPr="00A751AE">
              <w:rPr>
                <w:sz w:val="24"/>
              </w:rPr>
              <w:t>米范围内对障碍物进行</w:t>
            </w:r>
            <w:r w:rsidRPr="00A751AE">
              <w:rPr>
                <w:sz w:val="24"/>
              </w:rPr>
              <w:t xml:space="preserve"> 360°</w:t>
            </w:r>
            <w:r w:rsidRPr="00A751AE">
              <w:rPr>
                <w:sz w:val="24"/>
              </w:rPr>
              <w:t>激光测距，并传送程距（</w:t>
            </w:r>
            <w:r w:rsidRPr="00A751AE">
              <w:rPr>
                <w:sz w:val="24"/>
              </w:rPr>
              <w:t>range data</w:t>
            </w:r>
            <w:r w:rsidRPr="00A751AE">
              <w:rPr>
                <w:sz w:val="24"/>
              </w:rPr>
              <w:t>）给算法层。</w:t>
            </w:r>
          </w:p>
          <w:p w14:paraId="73EA9FE7" w14:textId="77777777" w:rsidR="00DE7334" w:rsidRPr="00A751AE" w:rsidRDefault="00DE7334" w:rsidP="00A751AE">
            <w:pPr>
              <w:spacing w:beforeLines="50" w:before="120"/>
              <w:jc w:val="left"/>
              <w:rPr>
                <w:sz w:val="24"/>
              </w:rPr>
            </w:pPr>
            <w:r w:rsidRPr="00A751AE">
              <w:rPr>
                <w:sz w:val="24"/>
              </w:rPr>
              <w:t>在</w:t>
            </w:r>
            <w:proofErr w:type="gramStart"/>
            <w:r w:rsidRPr="00A751AE">
              <w:rPr>
                <w:sz w:val="24"/>
              </w:rPr>
              <w:t>自主建图方面</w:t>
            </w:r>
            <w:proofErr w:type="gramEnd"/>
            <w:r w:rsidRPr="00A751AE">
              <w:rPr>
                <w:sz w:val="24"/>
              </w:rPr>
              <w:t>，使用成熟开源的</w:t>
            </w:r>
            <w:r w:rsidRPr="00A751AE">
              <w:rPr>
                <w:sz w:val="24"/>
              </w:rPr>
              <w:t xml:space="preserve"> Cartographer </w:t>
            </w:r>
            <w:r w:rsidRPr="00A751AE">
              <w:rPr>
                <w:sz w:val="24"/>
              </w:rPr>
              <w:t>算法，基于图优化的算法在大地图、复杂地形等情况下性能占用更低，数据收敛更快。其核心部分如下图，可以分为前端匹配、闭环检测和后端优化三部分。前端匹配先对新雷达扫描（</w:t>
            </w:r>
            <w:r w:rsidRPr="00A751AE">
              <w:rPr>
                <w:sz w:val="24"/>
              </w:rPr>
              <w:t>laser scan</w:t>
            </w:r>
            <w:r w:rsidRPr="00A751AE">
              <w:rPr>
                <w:sz w:val="24"/>
              </w:rPr>
              <w:t>）数据和存量数据进行扫描匹配（</w:t>
            </w:r>
            <w:r w:rsidRPr="00A751AE">
              <w:rPr>
                <w:sz w:val="24"/>
              </w:rPr>
              <w:t>scan match</w:t>
            </w:r>
            <w:r w:rsidRPr="00A751AE">
              <w:rPr>
                <w:sz w:val="24"/>
              </w:rPr>
              <w:t>），使用最小二乘法优化插入新获取到的子图（</w:t>
            </w:r>
            <w:r w:rsidRPr="00A751AE">
              <w:rPr>
                <w:sz w:val="24"/>
              </w:rPr>
              <w:t>submap</w:t>
            </w:r>
            <w:r w:rsidRPr="00A751AE">
              <w:rPr>
                <w:sz w:val="24"/>
              </w:rPr>
              <w:t>），并在插入之后利用分支定位和预先计算的网格进行局部回环和全局回环（</w:t>
            </w:r>
            <w:r w:rsidRPr="00A751AE">
              <w:rPr>
                <w:sz w:val="24"/>
              </w:rPr>
              <w:t>loop close</w:t>
            </w:r>
            <w:r w:rsidRPr="00A751AE">
              <w:rPr>
                <w:sz w:val="24"/>
              </w:rPr>
              <w:t>）。</w:t>
            </w:r>
          </w:p>
          <w:p w14:paraId="0B054BD8" w14:textId="77777777" w:rsidR="00DE7334" w:rsidRPr="00A751AE" w:rsidRDefault="00DE7334" w:rsidP="00A751AE">
            <w:pPr>
              <w:spacing w:beforeLines="50" w:before="120"/>
              <w:jc w:val="left"/>
              <w:rPr>
                <w:sz w:val="24"/>
              </w:rPr>
            </w:pPr>
            <w:r w:rsidRPr="00A751AE">
              <w:rPr>
                <w:sz w:val="24"/>
              </w:rPr>
              <w:t>由于</w:t>
            </w:r>
            <w:r w:rsidRPr="00A751AE">
              <w:rPr>
                <w:sz w:val="24"/>
              </w:rPr>
              <w:t xml:space="preserve"> Cartographer </w:t>
            </w:r>
            <w:r w:rsidRPr="00A751AE">
              <w:rPr>
                <w:sz w:val="24"/>
              </w:rPr>
              <w:t>使用大量的</w:t>
            </w:r>
            <w:r w:rsidRPr="00A751AE">
              <w:rPr>
                <w:sz w:val="24"/>
              </w:rPr>
              <w:t xml:space="preserve"> submap </w:t>
            </w:r>
            <w:r w:rsidRPr="00A751AE">
              <w:rPr>
                <w:sz w:val="24"/>
              </w:rPr>
              <w:t>来存储建图，因此在较长时间运行计算后会出现累积误差，因此就需要进行下面的闭环检测来优化所以</w:t>
            </w:r>
            <w:r w:rsidRPr="00A751AE">
              <w:rPr>
                <w:sz w:val="24"/>
              </w:rPr>
              <w:t xml:space="preserve"> submap </w:t>
            </w:r>
            <w:r w:rsidRPr="00A751AE">
              <w:rPr>
                <w:sz w:val="24"/>
              </w:rPr>
              <w:t>的位姿。</w:t>
            </w:r>
          </w:p>
          <w:p w14:paraId="653B58BC" w14:textId="77777777" w:rsidR="00DE7334" w:rsidRPr="00A751AE" w:rsidRDefault="00DE7334" w:rsidP="00A751AE">
            <w:pPr>
              <w:spacing w:beforeLines="50" w:before="120"/>
              <w:jc w:val="left"/>
              <w:rPr>
                <w:sz w:val="24"/>
              </w:rPr>
            </w:pPr>
            <w:r w:rsidRPr="00A751AE">
              <w:rPr>
                <w:sz w:val="24"/>
              </w:rPr>
              <w:t>闭环检测：闭环检测的具体流程是，如果当前的</w:t>
            </w:r>
            <w:r w:rsidRPr="00A751AE">
              <w:rPr>
                <w:sz w:val="24"/>
              </w:rPr>
              <w:t xml:space="preserve"> scan </w:t>
            </w:r>
            <w:r w:rsidRPr="00A751AE">
              <w:rPr>
                <w:sz w:val="24"/>
              </w:rPr>
              <w:t>和所有已创建完成的</w:t>
            </w:r>
            <w:r w:rsidRPr="00A751AE">
              <w:rPr>
                <w:sz w:val="24"/>
              </w:rPr>
              <w:t xml:space="preserve"> submap </w:t>
            </w:r>
            <w:r w:rsidRPr="00A751AE">
              <w:rPr>
                <w:sz w:val="24"/>
              </w:rPr>
              <w:t>中的某个</w:t>
            </w:r>
            <w:r w:rsidRPr="00A751AE">
              <w:rPr>
                <w:sz w:val="24"/>
              </w:rPr>
              <w:t xml:space="preserve"> laser scan </w:t>
            </w:r>
            <w:r w:rsidRPr="00A751AE">
              <w:rPr>
                <w:sz w:val="24"/>
              </w:rPr>
              <w:t>的位姿在距离上足够近，那么通过某种</w:t>
            </w:r>
            <w:r w:rsidRPr="00A751AE">
              <w:rPr>
                <w:sz w:val="24"/>
              </w:rPr>
              <w:t xml:space="preserve"> scan match </w:t>
            </w:r>
            <w:r w:rsidRPr="00A751AE">
              <w:rPr>
                <w:sz w:val="24"/>
              </w:rPr>
              <w:t>策略就会找到该闭环。</w:t>
            </w:r>
            <w:r w:rsidRPr="00A751AE">
              <w:rPr>
                <w:sz w:val="24"/>
              </w:rPr>
              <w:t xml:space="preserve">Cartographer </w:t>
            </w:r>
            <w:r w:rsidRPr="00A751AE">
              <w:rPr>
                <w:sz w:val="24"/>
              </w:rPr>
              <w:t>采用的是分支定界优化方法进行优化搜索，以提高效率。当得到一个足够好的匹配后，即已经检测到了闭环的存在。</w:t>
            </w:r>
          </w:p>
          <w:p w14:paraId="30C81823" w14:textId="77777777" w:rsidR="00DE7334" w:rsidRPr="00A751AE" w:rsidRDefault="00DE7334" w:rsidP="00A751AE">
            <w:pPr>
              <w:spacing w:beforeLines="50" w:before="120"/>
              <w:jc w:val="left"/>
              <w:rPr>
                <w:sz w:val="24"/>
              </w:rPr>
            </w:pPr>
            <w:r w:rsidRPr="00A751AE">
              <w:rPr>
                <w:sz w:val="24"/>
              </w:rPr>
              <w:t>后端优化：即进行相机位姿优化。可根据当前</w:t>
            </w:r>
            <w:r w:rsidRPr="00A751AE">
              <w:rPr>
                <w:sz w:val="24"/>
              </w:rPr>
              <w:t xml:space="preserve"> scan </w:t>
            </w:r>
            <w:r w:rsidRPr="00A751AE">
              <w:rPr>
                <w:sz w:val="24"/>
              </w:rPr>
              <w:t>的位姿和匹配到得最接近的</w:t>
            </w:r>
            <w:r w:rsidRPr="00A751AE">
              <w:rPr>
                <w:sz w:val="24"/>
              </w:rPr>
              <w:t xml:space="preserve"> submap </w:t>
            </w:r>
            <w:r w:rsidRPr="00A751AE">
              <w:rPr>
                <w:sz w:val="24"/>
              </w:rPr>
              <w:t>中的某一个位姿来对所有的</w:t>
            </w:r>
            <w:r w:rsidRPr="00A751AE">
              <w:rPr>
                <w:sz w:val="24"/>
              </w:rPr>
              <w:t xml:space="preserve"> submap </w:t>
            </w:r>
            <w:r w:rsidRPr="00A751AE">
              <w:rPr>
                <w:sz w:val="24"/>
              </w:rPr>
              <w:t>中的内的位姿进行优化。</w:t>
            </w:r>
          </w:p>
          <w:p w14:paraId="0E09756B" w14:textId="5C51D927" w:rsidR="00DE7334" w:rsidRPr="00A751AE" w:rsidRDefault="00DE7334" w:rsidP="00A751AE">
            <w:pPr>
              <w:spacing w:beforeLines="50" w:before="120"/>
              <w:rPr>
                <w:sz w:val="24"/>
              </w:rPr>
            </w:pPr>
            <w:r w:rsidRPr="00A751AE">
              <w:rPr>
                <w:noProof/>
                <w:sz w:val="24"/>
              </w:rPr>
              <w:lastRenderedPageBreak/>
              <w:drawing>
                <wp:inline distT="0" distB="0" distL="0" distR="0" wp14:anchorId="438669DA" wp14:editId="1697B68D">
                  <wp:extent cx="5334000" cy="393954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8"/>
                          <a:stretch>
                            <a:fillRect/>
                          </a:stretch>
                        </pic:blipFill>
                        <pic:spPr>
                          <a:xfrm>
                            <a:off x="0" y="0"/>
                            <a:ext cx="5334000" cy="3939634"/>
                          </a:xfrm>
                          <a:prstGeom prst="rect">
                            <a:avLst/>
                          </a:prstGeom>
                          <a:noFill/>
                          <a:ln w="9525">
                            <a:noFill/>
                          </a:ln>
                        </pic:spPr>
                      </pic:pic>
                    </a:graphicData>
                  </a:graphic>
                </wp:inline>
              </w:drawing>
            </w:r>
          </w:p>
          <w:p w14:paraId="1BEA40A5" w14:textId="77777777" w:rsidR="00DE7334" w:rsidRPr="00A751AE" w:rsidRDefault="00DE7334" w:rsidP="00A751AE">
            <w:pPr>
              <w:spacing w:beforeLines="50" w:before="120"/>
              <w:jc w:val="left"/>
              <w:rPr>
                <w:sz w:val="24"/>
              </w:rPr>
            </w:pPr>
            <w:r w:rsidRPr="00A751AE">
              <w:rPr>
                <w:sz w:val="24"/>
              </w:rPr>
              <w:t>实际环境中要求机器人可以全</w:t>
            </w:r>
            <w:proofErr w:type="gramStart"/>
            <w:r w:rsidRPr="00A751AE">
              <w:rPr>
                <w:sz w:val="24"/>
              </w:rPr>
              <w:t>自主运动建图扫描</w:t>
            </w:r>
            <w:proofErr w:type="gramEnd"/>
            <w:r w:rsidRPr="00A751AE">
              <w:rPr>
                <w:sz w:val="24"/>
              </w:rPr>
              <w:t>，我们采用经过竞赛考验的探索算法，利用多层栅格地图，在陌生环境下可以既尽可能大地探索未知区域，又保障机器人以及环境元素的安全。</w:t>
            </w:r>
          </w:p>
          <w:p w14:paraId="04BECB51" w14:textId="6396B44B" w:rsidR="00DE7334" w:rsidRPr="00A751AE" w:rsidRDefault="00DE7334" w:rsidP="00A751AE">
            <w:pPr>
              <w:spacing w:beforeLines="50" w:before="120"/>
              <w:jc w:val="left"/>
              <w:rPr>
                <w:sz w:val="24"/>
              </w:rPr>
            </w:pPr>
            <w:r w:rsidRPr="00A751AE">
              <w:rPr>
                <w:sz w:val="24"/>
              </w:rPr>
              <w:t>同时也配置了</w:t>
            </w:r>
            <w:r w:rsidRPr="00A751AE">
              <w:rPr>
                <w:sz w:val="24"/>
              </w:rPr>
              <w:t xml:space="preserve"> GNSS </w:t>
            </w:r>
            <w:r w:rsidRPr="00A751AE">
              <w:rPr>
                <w:sz w:val="24"/>
              </w:rPr>
              <w:t>定位硬件，使用三角定位实时获取当下坐标，再辅以基站定位、</w:t>
            </w:r>
            <w:proofErr w:type="spellStart"/>
            <w:r w:rsidRPr="00A751AE">
              <w:rPr>
                <w:sz w:val="24"/>
              </w:rPr>
              <w:t>WiFi</w:t>
            </w:r>
            <w:proofErr w:type="spellEnd"/>
            <w:r w:rsidRPr="00A751AE">
              <w:rPr>
                <w:sz w:val="24"/>
              </w:rPr>
              <w:t xml:space="preserve"> </w:t>
            </w:r>
            <w:r w:rsidRPr="00A751AE">
              <w:rPr>
                <w:sz w:val="24"/>
              </w:rPr>
              <w:t>信息等极大增强定位精确性。在载入学校坐标地图后便可以实现定点导航。满足校区巡逻等实际需求。</w:t>
            </w:r>
          </w:p>
          <w:p w14:paraId="268A9FF2" w14:textId="77777777" w:rsidR="00DE7334" w:rsidRPr="00A751AE" w:rsidRDefault="00DE7334" w:rsidP="00A751AE">
            <w:pPr>
              <w:spacing w:beforeLines="50" w:before="120"/>
              <w:rPr>
                <w:sz w:val="24"/>
              </w:rPr>
            </w:pPr>
            <w:r w:rsidRPr="00A751AE">
              <w:rPr>
                <w:noProof/>
                <w:sz w:val="24"/>
              </w:rPr>
              <w:lastRenderedPageBreak/>
              <w:drawing>
                <wp:inline distT="0" distB="0" distL="0" distR="0" wp14:anchorId="5542F758" wp14:editId="4B86C822">
                  <wp:extent cx="5077691" cy="6959485"/>
                  <wp:effectExtent l="0" t="0" r="889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9"/>
                          <a:stretch>
                            <a:fillRect/>
                          </a:stretch>
                        </pic:blipFill>
                        <pic:spPr>
                          <a:xfrm>
                            <a:off x="0" y="0"/>
                            <a:ext cx="5081805" cy="6965123"/>
                          </a:xfrm>
                          <a:prstGeom prst="rect">
                            <a:avLst/>
                          </a:prstGeom>
                          <a:noFill/>
                          <a:ln w="9525">
                            <a:noFill/>
                          </a:ln>
                        </pic:spPr>
                      </pic:pic>
                    </a:graphicData>
                  </a:graphic>
                </wp:inline>
              </w:drawing>
            </w:r>
          </w:p>
          <w:p w14:paraId="7C843797" w14:textId="5361443D" w:rsidR="00DE7334" w:rsidRPr="0078265B" w:rsidRDefault="00DE7334" w:rsidP="0078265B">
            <w:pPr>
              <w:spacing w:beforeLines="50" w:before="120"/>
              <w:rPr>
                <w:sz w:val="24"/>
              </w:rPr>
            </w:pPr>
            <w:r w:rsidRPr="00A751AE">
              <w:rPr>
                <w:sz w:val="24"/>
              </w:rPr>
              <w:t>绿色线为探索过程中的路径</w:t>
            </w:r>
            <w:r w:rsidRPr="00A751AE">
              <w:rPr>
                <w:rFonts w:hint="eastAsia"/>
                <w:sz w:val="24"/>
              </w:rPr>
              <w:t>。</w:t>
            </w:r>
          </w:p>
          <w:bookmarkEnd w:id="38"/>
          <w:p w14:paraId="77559C48" w14:textId="6013A71D" w:rsidR="00DE7334" w:rsidRPr="00A751AE" w:rsidRDefault="00A751AE" w:rsidP="00A751AE">
            <w:pPr>
              <w:spacing w:beforeLines="50" w:before="120"/>
              <w:jc w:val="left"/>
              <w:rPr>
                <w:b/>
                <w:bCs/>
                <w:sz w:val="24"/>
              </w:rPr>
            </w:pPr>
            <w:r>
              <w:rPr>
                <w:b/>
                <w:bCs/>
                <w:sz w:val="24"/>
              </w:rPr>
              <w:t>3.</w:t>
            </w:r>
            <w:r w:rsidR="00DE7334" w:rsidRPr="00A751AE">
              <w:rPr>
                <w:rFonts w:hint="eastAsia"/>
                <w:b/>
                <w:bCs/>
                <w:sz w:val="24"/>
              </w:rPr>
              <w:t xml:space="preserve">3 </w:t>
            </w:r>
            <w:r w:rsidR="00DE7334" w:rsidRPr="00A751AE">
              <w:rPr>
                <w:rFonts w:hint="eastAsia"/>
                <w:b/>
                <w:bCs/>
                <w:sz w:val="24"/>
              </w:rPr>
              <w:t>基于</w:t>
            </w:r>
            <w:proofErr w:type="spellStart"/>
            <w:r w:rsidR="00DE7334" w:rsidRPr="00A751AE">
              <w:rPr>
                <w:rFonts w:hint="eastAsia"/>
                <w:b/>
                <w:bCs/>
                <w:sz w:val="24"/>
              </w:rPr>
              <w:t>ros</w:t>
            </w:r>
            <w:proofErr w:type="spellEnd"/>
            <w:r w:rsidR="00DE7334" w:rsidRPr="00A751AE">
              <w:rPr>
                <w:rFonts w:hint="eastAsia"/>
                <w:b/>
                <w:bCs/>
                <w:sz w:val="24"/>
              </w:rPr>
              <w:t>机器人系统的车身与喷头控制</w:t>
            </w:r>
          </w:p>
          <w:p w14:paraId="2A595CE2" w14:textId="234D22C0" w:rsidR="00DE7334" w:rsidRPr="00A751AE" w:rsidRDefault="00DE7334" w:rsidP="00A751AE">
            <w:pPr>
              <w:spacing w:beforeLines="50" w:before="120"/>
              <w:jc w:val="left"/>
              <w:rPr>
                <w:sz w:val="24"/>
              </w:rPr>
            </w:pPr>
            <w:bookmarkStart w:id="39" w:name="_Toc531478768"/>
            <w:r>
              <w:rPr>
                <w:rFonts w:cs="楷体"/>
              </w:rPr>
              <w:t xml:space="preserve">   </w:t>
            </w:r>
            <w:r w:rsidRPr="00A751AE">
              <w:rPr>
                <w:rFonts w:hint="eastAsia"/>
                <w:sz w:val="24"/>
              </w:rPr>
              <w:t>ROS</w:t>
            </w:r>
            <w:r w:rsidRPr="00A751AE">
              <w:rPr>
                <w:sz w:val="24"/>
              </w:rPr>
              <w:t>是机器人操作系统（</w:t>
            </w:r>
            <w:r w:rsidRPr="00A751AE">
              <w:rPr>
                <w:sz w:val="24"/>
              </w:rPr>
              <w:t>Robot Operating System</w:t>
            </w:r>
            <w:r w:rsidRPr="00A751AE">
              <w:rPr>
                <w:sz w:val="24"/>
              </w:rPr>
              <w:t>）的英文缩写。</w:t>
            </w:r>
            <w:r w:rsidRPr="00A751AE">
              <w:rPr>
                <w:sz w:val="24"/>
              </w:rPr>
              <w:t>ROS</w:t>
            </w:r>
            <w:r w:rsidRPr="00A751AE">
              <w:rPr>
                <w:sz w:val="24"/>
              </w:rPr>
              <w:t>是用于编写机器人软件程序的一种具有高度灵活性的软件架构。</w:t>
            </w:r>
            <w:r w:rsidRPr="00A751AE">
              <w:rPr>
                <w:sz w:val="24"/>
              </w:rPr>
              <w:t>ROS</w:t>
            </w:r>
            <w:r w:rsidRPr="00A751AE">
              <w:rPr>
                <w:sz w:val="24"/>
              </w:rPr>
              <w:t>的原型源自斯坦福大学的</w:t>
            </w:r>
            <w:proofErr w:type="spellStart"/>
            <w:r w:rsidRPr="00A751AE">
              <w:rPr>
                <w:sz w:val="24"/>
              </w:rPr>
              <w:t>STanford</w:t>
            </w:r>
            <w:proofErr w:type="spellEnd"/>
            <w:r w:rsidRPr="00A751AE">
              <w:rPr>
                <w:sz w:val="24"/>
              </w:rPr>
              <w:t xml:space="preserve"> Artificial Intelligence Robot (STAIR) </w:t>
            </w:r>
            <w:r w:rsidRPr="00A751AE">
              <w:rPr>
                <w:sz w:val="24"/>
              </w:rPr>
              <w:t>和</w:t>
            </w:r>
            <w:r w:rsidRPr="00A751AE">
              <w:rPr>
                <w:sz w:val="24"/>
              </w:rPr>
              <w:t xml:space="preserve"> Personal Robotics (PR)</w:t>
            </w:r>
            <w:r w:rsidRPr="00A751AE">
              <w:rPr>
                <w:sz w:val="24"/>
              </w:rPr>
              <w:t>项目。</w:t>
            </w:r>
            <w:r w:rsidRPr="00A751AE">
              <w:rPr>
                <w:sz w:val="24"/>
              </w:rPr>
              <w:t>ROS</w:t>
            </w:r>
            <w:r w:rsidRPr="00A751AE">
              <w:rPr>
                <w:sz w:val="24"/>
              </w:rPr>
              <w:t>是</w:t>
            </w:r>
            <w:r w:rsidRPr="00A751AE">
              <w:rPr>
                <w:sz w:val="24"/>
              </w:rPr>
              <w:lastRenderedPageBreak/>
              <w:t>一个适用于机器人的开源的元操作系统。它提供了操作系统应有的服务，包括硬件抽象，底层设备控制，常用函数的实现，进程间消息传递，以及包管理。它也提供用于获取、编译、编写、和跨计算机运行代码</w:t>
            </w:r>
            <w:r w:rsidRPr="00A751AE">
              <w:rPr>
                <w:rFonts w:hint="eastAsia"/>
                <w:sz w:val="24"/>
              </w:rPr>
              <w:t>所需的工具和库函数。多功能自主巡检机器人利用</w:t>
            </w:r>
            <w:proofErr w:type="spellStart"/>
            <w:r w:rsidRPr="00A751AE">
              <w:rPr>
                <w:sz w:val="24"/>
              </w:rPr>
              <w:t>ros</w:t>
            </w:r>
            <w:proofErr w:type="spellEnd"/>
            <w:r w:rsidRPr="00A751AE">
              <w:rPr>
                <w:sz w:val="24"/>
              </w:rPr>
              <w:t xml:space="preserve"> control</w:t>
            </w:r>
            <w:r w:rsidRPr="00A751AE">
              <w:rPr>
                <w:sz w:val="24"/>
              </w:rPr>
              <w:t>包完成具体的控制任务</w:t>
            </w:r>
            <w:r w:rsidR="00A751AE">
              <w:rPr>
                <w:rFonts w:hint="eastAsia"/>
                <w:sz w:val="24"/>
              </w:rPr>
              <w:t>。</w:t>
            </w:r>
            <w:r w:rsidRPr="00A751AE">
              <w:rPr>
                <w:noProof/>
                <w:sz w:val="24"/>
              </w:rPr>
              <w:drawing>
                <wp:inline distT="0" distB="0" distL="0" distR="0" wp14:anchorId="7C2DE7A2" wp14:editId="081C3DAC">
                  <wp:extent cx="5274310" cy="3279775"/>
                  <wp:effectExtent l="0" t="0" r="13970" b="12065"/>
                  <wp:docPr id="46" name="图片 46" descr="IGRLPNTHGGH]8W-RDV9A8XX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GRLPNTHGGH]8W-RDV9A8XX_meitu_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279775"/>
                          </a:xfrm>
                          <a:prstGeom prst="rect">
                            <a:avLst/>
                          </a:prstGeom>
                          <a:noFill/>
                          <a:ln>
                            <a:noFill/>
                          </a:ln>
                        </pic:spPr>
                      </pic:pic>
                    </a:graphicData>
                  </a:graphic>
                </wp:inline>
              </w:drawing>
            </w:r>
          </w:p>
          <w:p w14:paraId="414D2524" w14:textId="1146E238" w:rsidR="00DE7334" w:rsidRPr="00A751AE" w:rsidRDefault="00DE7334" w:rsidP="00A751AE">
            <w:pPr>
              <w:spacing w:beforeLines="50" w:before="120"/>
              <w:jc w:val="center"/>
              <w:rPr>
                <w:sz w:val="24"/>
              </w:rPr>
            </w:pPr>
            <w:r w:rsidRPr="00A751AE">
              <w:rPr>
                <w:sz w:val="24"/>
              </w:rPr>
              <w:t>ROS</w:t>
            </w:r>
            <w:r w:rsidRPr="00A751AE">
              <w:rPr>
                <w:rFonts w:hint="eastAsia"/>
                <w:sz w:val="24"/>
              </w:rPr>
              <w:t>软件系统机器人底盘控制流程图</w:t>
            </w:r>
          </w:p>
          <w:p w14:paraId="4796A427" w14:textId="77777777" w:rsidR="00DE7334" w:rsidRPr="00A751AE" w:rsidRDefault="00DE7334" w:rsidP="0078265B">
            <w:pPr>
              <w:spacing w:beforeLines="50" w:before="120"/>
              <w:jc w:val="center"/>
              <w:rPr>
                <w:sz w:val="24"/>
              </w:rPr>
            </w:pPr>
            <w:r w:rsidRPr="00A751AE">
              <w:rPr>
                <w:noProof/>
                <w:sz w:val="24"/>
              </w:rPr>
              <w:drawing>
                <wp:inline distT="0" distB="0" distL="0" distR="0" wp14:anchorId="3E76A0DD" wp14:editId="074D451E">
                  <wp:extent cx="3837709" cy="3664630"/>
                  <wp:effectExtent l="0" t="0" r="0" b="0"/>
                  <wp:docPr id="3" name="图片 3" descr="ros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osgraph"/>
                          <pic:cNvPicPr>
                            <a:picLocks noChangeAspect="1" noChangeArrowheads="1"/>
                          </pic:cNvPicPr>
                        </pic:nvPicPr>
                        <pic:blipFill>
                          <a:blip r:embed="rId31" cstate="print">
                            <a:extLst>
                              <a:ext uri="{28A0092B-C50C-407E-A947-70E740481C1C}">
                                <a14:useLocalDpi xmlns:a14="http://schemas.microsoft.com/office/drawing/2010/main" val="0"/>
                              </a:ext>
                            </a:extLst>
                          </a:blip>
                          <a:srcRect b="5205"/>
                          <a:stretch>
                            <a:fillRect/>
                          </a:stretch>
                        </pic:blipFill>
                        <pic:spPr>
                          <a:xfrm>
                            <a:off x="0" y="0"/>
                            <a:ext cx="3854884" cy="3681030"/>
                          </a:xfrm>
                          <a:prstGeom prst="rect">
                            <a:avLst/>
                          </a:prstGeom>
                          <a:noFill/>
                          <a:ln>
                            <a:noFill/>
                          </a:ln>
                        </pic:spPr>
                      </pic:pic>
                    </a:graphicData>
                  </a:graphic>
                </wp:inline>
              </w:drawing>
            </w:r>
          </w:p>
          <w:p w14:paraId="79245058" w14:textId="3C227748" w:rsidR="00DE7334" w:rsidRPr="00A751AE" w:rsidRDefault="00DE7334" w:rsidP="00A751AE">
            <w:pPr>
              <w:spacing w:beforeLines="50" w:before="120"/>
              <w:jc w:val="center"/>
              <w:rPr>
                <w:sz w:val="24"/>
              </w:rPr>
            </w:pPr>
            <w:r w:rsidRPr="00A751AE">
              <w:rPr>
                <w:sz w:val="24"/>
              </w:rPr>
              <w:t>ROS</w:t>
            </w:r>
            <w:r w:rsidRPr="00A751AE">
              <w:rPr>
                <w:rFonts w:hint="eastAsia"/>
                <w:sz w:val="24"/>
              </w:rPr>
              <w:t>软件系统机器人底盘节点图</w:t>
            </w:r>
          </w:p>
          <w:p w14:paraId="012B3A8E" w14:textId="77777777" w:rsidR="00DE7334" w:rsidRPr="00A751AE" w:rsidRDefault="00DE7334" w:rsidP="00A751AE">
            <w:pPr>
              <w:spacing w:beforeLines="50" w:before="120"/>
              <w:jc w:val="left"/>
              <w:rPr>
                <w:sz w:val="24"/>
              </w:rPr>
            </w:pPr>
            <w:r w:rsidRPr="00A751AE">
              <w:rPr>
                <w:sz w:val="24"/>
              </w:rPr>
              <w:lastRenderedPageBreak/>
              <w:t>为了实现上述控制，多功能自主巡检机器人使用了基于</w:t>
            </w:r>
            <w:r w:rsidRPr="00A751AE">
              <w:rPr>
                <w:sz w:val="24"/>
              </w:rPr>
              <w:t>x64</w:t>
            </w:r>
            <w:r w:rsidRPr="00A751AE">
              <w:rPr>
                <w:sz w:val="24"/>
              </w:rPr>
              <w:t>架构的</w:t>
            </w:r>
            <w:r w:rsidRPr="00A751AE">
              <w:rPr>
                <w:sz w:val="24"/>
              </w:rPr>
              <w:t>intel core 10</w:t>
            </w:r>
            <w:r w:rsidRPr="00A751AE">
              <w:rPr>
                <w:sz w:val="24"/>
              </w:rPr>
              <w:t>代</w:t>
            </w:r>
            <w:r w:rsidRPr="00A751AE">
              <w:rPr>
                <w:sz w:val="24"/>
              </w:rPr>
              <w:t xml:space="preserve">i5 </w:t>
            </w:r>
            <w:r w:rsidRPr="00A751AE">
              <w:rPr>
                <w:sz w:val="24"/>
              </w:rPr>
              <w:t>平台的工控机为上位机，该平台具有高性能、可拓展性强、易于维护等优点，并结合使用依托于</w:t>
            </w:r>
            <w:r w:rsidRPr="00A751AE">
              <w:rPr>
                <w:sz w:val="24"/>
              </w:rPr>
              <w:t>Ubuntu18.04</w:t>
            </w:r>
            <w:r w:rsidRPr="00A751AE">
              <w:rPr>
                <w:sz w:val="24"/>
              </w:rPr>
              <w:t>的机器人操作系统</w:t>
            </w:r>
            <w:r w:rsidRPr="00A751AE">
              <w:rPr>
                <w:sz w:val="24"/>
              </w:rPr>
              <w:t xml:space="preserve">ROS Melodic </w:t>
            </w:r>
            <w:proofErr w:type="spellStart"/>
            <w:r w:rsidRPr="00A751AE">
              <w:rPr>
                <w:sz w:val="24"/>
              </w:rPr>
              <w:t>Morenia</w:t>
            </w:r>
            <w:proofErr w:type="spellEnd"/>
            <w:r w:rsidRPr="00A751AE">
              <w:rPr>
                <w:sz w:val="24"/>
              </w:rPr>
              <w:t>对机器人底盘进行控制和底层通信。</w:t>
            </w:r>
            <w:r w:rsidRPr="00A751AE">
              <w:rPr>
                <w:sz w:val="24"/>
              </w:rPr>
              <w:t>ROS</w:t>
            </w:r>
            <w:r w:rsidRPr="00A751AE">
              <w:rPr>
                <w:sz w:val="24"/>
              </w:rPr>
              <w:t>系统作为目前一个成熟的机器人控制及应用平台，具有通用性强、跨语言、稳定性高以及扩展性强等优点。机器人与操作台之间的无线通信使用成熟的</w:t>
            </w:r>
            <w:r w:rsidRPr="00A751AE">
              <w:rPr>
                <w:sz w:val="24"/>
              </w:rPr>
              <w:t>5.8GHz</w:t>
            </w:r>
            <w:r w:rsidRPr="00A751AE">
              <w:rPr>
                <w:sz w:val="24"/>
              </w:rPr>
              <w:t>网桥间通信方案，该方案具有信号稳定、延迟低、传输距离远等特点。</w:t>
            </w:r>
          </w:p>
          <w:p w14:paraId="7272135A" w14:textId="77777777" w:rsidR="00DE7334" w:rsidRPr="00A751AE" w:rsidRDefault="00DE7334" w:rsidP="00A751AE">
            <w:pPr>
              <w:spacing w:beforeLines="50" w:before="120"/>
              <w:jc w:val="left"/>
              <w:rPr>
                <w:sz w:val="24"/>
              </w:rPr>
            </w:pPr>
            <w:r w:rsidRPr="00A751AE">
              <w:rPr>
                <w:rFonts w:hint="eastAsia"/>
                <w:sz w:val="24"/>
              </w:rPr>
              <w:t>智能物流</w:t>
            </w:r>
            <w:proofErr w:type="gramStart"/>
            <w:r w:rsidRPr="00A751AE">
              <w:rPr>
                <w:rFonts w:hint="eastAsia"/>
                <w:sz w:val="24"/>
              </w:rPr>
              <w:t>配送车</w:t>
            </w:r>
            <w:proofErr w:type="gramEnd"/>
            <w:r w:rsidRPr="00A751AE">
              <w:rPr>
                <w:sz w:val="24"/>
              </w:rPr>
              <w:t>以</w:t>
            </w:r>
            <w:r w:rsidRPr="00A751AE">
              <w:rPr>
                <w:rFonts w:hint="eastAsia"/>
                <w:sz w:val="24"/>
              </w:rPr>
              <w:t>ROS</w:t>
            </w:r>
            <w:r w:rsidRPr="00A751AE">
              <w:rPr>
                <w:sz w:val="24"/>
              </w:rPr>
              <w:t>作为基本的操作系统。通过</w:t>
            </w:r>
            <w:proofErr w:type="spellStart"/>
            <w:r w:rsidRPr="00A751AE">
              <w:rPr>
                <w:sz w:val="24"/>
              </w:rPr>
              <w:t>base_controller</w:t>
            </w:r>
            <w:proofErr w:type="spellEnd"/>
            <w:r w:rsidRPr="00A751AE">
              <w:rPr>
                <w:sz w:val="24"/>
              </w:rPr>
              <w:t>等相关</w:t>
            </w:r>
            <w:proofErr w:type="gramStart"/>
            <w:r w:rsidRPr="00A751AE">
              <w:rPr>
                <w:sz w:val="24"/>
              </w:rPr>
              <w:t>包实现</w:t>
            </w:r>
            <w:proofErr w:type="gramEnd"/>
            <w:r w:rsidRPr="00A751AE">
              <w:rPr>
                <w:sz w:val="24"/>
              </w:rPr>
              <w:t>机器人主体的相关控制，完成与机器与硬件之间的交互，可以实现车体在复杂环境中的灵活控制。</w:t>
            </w:r>
            <w:r w:rsidR="007E646B">
              <w:fldChar w:fldCharType="begin"/>
            </w:r>
            <w:r w:rsidR="007E646B">
              <w:instrText xml:space="preserve"> HYPERLINK "http://wiki.ros.org/ros_control" </w:instrText>
            </w:r>
            <w:r w:rsidR="007E646B">
              <w:fldChar w:fldCharType="separate"/>
            </w:r>
            <w:r w:rsidRPr="00A751AE">
              <w:rPr>
                <w:sz w:val="24"/>
              </w:rPr>
              <w:t>ros_control</w:t>
            </w:r>
            <w:r w:rsidR="007E646B">
              <w:rPr>
                <w:sz w:val="24"/>
              </w:rPr>
              <w:fldChar w:fldCharType="end"/>
            </w:r>
            <w:r w:rsidRPr="00A751AE">
              <w:rPr>
                <w:sz w:val="24"/>
              </w:rPr>
              <w:t>就是</w:t>
            </w:r>
            <w:r w:rsidRPr="00A751AE">
              <w:rPr>
                <w:sz w:val="24"/>
              </w:rPr>
              <w:t>ROS</w:t>
            </w:r>
            <w:r w:rsidRPr="00A751AE">
              <w:rPr>
                <w:sz w:val="24"/>
              </w:rPr>
              <w:t>为用户提供的应用与机器人之间的中间件，包含一系列控制器接口、传动装置接口、硬件接口、控制器工具箱等等，可以帮助机器人应用快速落地，提高开发效率。同时利用</w:t>
            </w:r>
            <w:r w:rsidRPr="00A751AE">
              <w:rPr>
                <w:rFonts w:hint="eastAsia"/>
                <w:sz w:val="24"/>
              </w:rPr>
              <w:t>ROS</w:t>
            </w:r>
            <w:r w:rsidRPr="00A751AE">
              <w:rPr>
                <w:sz w:val="24"/>
              </w:rPr>
              <w:t>框架可以采集相关的数据，为</w:t>
            </w:r>
            <w:r w:rsidRPr="00A751AE">
              <w:rPr>
                <w:sz w:val="24"/>
              </w:rPr>
              <w:t>slam</w:t>
            </w:r>
            <w:r w:rsidRPr="00A751AE">
              <w:rPr>
                <w:sz w:val="24"/>
              </w:rPr>
              <w:t>提供必要的数据支撑，实现</w:t>
            </w:r>
            <w:proofErr w:type="gramStart"/>
            <w:r w:rsidRPr="00A751AE">
              <w:rPr>
                <w:sz w:val="24"/>
              </w:rPr>
              <w:t>自主建图与</w:t>
            </w:r>
            <w:proofErr w:type="gramEnd"/>
            <w:r w:rsidRPr="00A751AE">
              <w:rPr>
                <w:sz w:val="24"/>
              </w:rPr>
              <w:t>导航，在未知环境中自主控制。使得机器人可以完成在小区内进行巡逻，火灾防控等一系列任务。</w:t>
            </w:r>
          </w:p>
          <w:p w14:paraId="1D5D65A0" w14:textId="77777777" w:rsidR="00DE7334" w:rsidRDefault="00DE7334" w:rsidP="00DE7334">
            <w:pPr>
              <w:pStyle w:val="af2"/>
              <w:ind w:leftChars="33" w:left="69" w:firstLine="560"/>
              <w:rPr>
                <w:rFonts w:ascii="楷体" w:eastAsia="楷体" w:hAnsi="楷体" w:cs="楷体"/>
                <w:sz w:val="28"/>
                <w:szCs w:val="28"/>
              </w:rPr>
            </w:pPr>
          </w:p>
          <w:p w14:paraId="231068CB" w14:textId="15DE4551" w:rsidR="00DE7334" w:rsidRPr="00A751AE" w:rsidRDefault="00A751AE" w:rsidP="00A751AE">
            <w:pPr>
              <w:spacing w:beforeLines="50" w:before="120"/>
              <w:jc w:val="left"/>
              <w:rPr>
                <w:b/>
                <w:bCs/>
                <w:sz w:val="24"/>
              </w:rPr>
            </w:pPr>
            <w:r>
              <w:rPr>
                <w:b/>
                <w:bCs/>
                <w:sz w:val="24"/>
              </w:rPr>
              <w:t>3</w:t>
            </w:r>
            <w:r w:rsidR="00DE7334" w:rsidRPr="00A751AE">
              <w:rPr>
                <w:rFonts w:hint="eastAsia"/>
                <w:b/>
                <w:bCs/>
                <w:sz w:val="24"/>
              </w:rPr>
              <w:t>.4</w:t>
            </w:r>
            <w:bookmarkEnd w:id="39"/>
            <w:r w:rsidR="00DE7334" w:rsidRPr="00A751AE">
              <w:rPr>
                <w:rFonts w:hint="eastAsia"/>
                <w:b/>
                <w:bCs/>
                <w:sz w:val="24"/>
              </w:rPr>
              <w:t>基于无线网桥技术实现摄像头</w:t>
            </w:r>
            <w:r w:rsidR="00DE7334" w:rsidRPr="00A751AE">
              <w:rPr>
                <w:rFonts w:hint="eastAsia"/>
                <w:b/>
                <w:bCs/>
                <w:sz w:val="24"/>
              </w:rPr>
              <w:t>,</w:t>
            </w:r>
            <w:r w:rsidR="00DE7334" w:rsidRPr="00A751AE">
              <w:rPr>
                <w:rFonts w:hint="eastAsia"/>
                <w:b/>
                <w:bCs/>
                <w:sz w:val="24"/>
              </w:rPr>
              <w:t>热传感，语音传输系统</w:t>
            </w:r>
          </w:p>
          <w:bookmarkStart w:id="40" w:name="_Toc531478769"/>
          <w:p w14:paraId="4790FA07" w14:textId="77777777" w:rsidR="00DE7334" w:rsidRDefault="00DE7334" w:rsidP="00DE7334">
            <w:pPr>
              <w:pStyle w:val="af2"/>
              <w:ind w:leftChars="233" w:left="489"/>
              <w:jc w:val="left"/>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"https://pics1.baidu.com/feed/fc1f4134970a304ea751f240e3213c82c8175c02.jpeg?token=1fbacbd2c43b84e37352b5a794ae392b&amp;s=01F06D328DE448115CF5FCCE0000F0B2"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4B208915" wp14:editId="3A37D4BA">
                  <wp:extent cx="4013200" cy="1504950"/>
                  <wp:effectExtent l="0" t="0" r="10160" b="3810"/>
                  <wp:docPr id="47"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descr="IMG_256"/>
                          <pic:cNvPicPr>
                            <a:picLocks noChangeAspect="1"/>
                          </pic:cNvPicPr>
                        </pic:nvPicPr>
                        <pic:blipFill>
                          <a:blip r:embed="rId32"/>
                          <a:stretch>
                            <a:fillRect/>
                          </a:stretch>
                        </pic:blipFill>
                        <pic:spPr>
                          <a:xfrm>
                            <a:off x="0" y="0"/>
                            <a:ext cx="4013200" cy="1504950"/>
                          </a:xfrm>
                          <a:prstGeom prst="rect">
                            <a:avLst/>
                          </a:prstGeom>
                          <a:noFill/>
                          <a:ln>
                            <a:noFill/>
                          </a:ln>
                        </pic:spPr>
                      </pic:pic>
                    </a:graphicData>
                  </a:graphic>
                </wp:inline>
              </w:drawing>
            </w:r>
            <w:r>
              <w:rPr>
                <w:rFonts w:ascii="宋体" w:eastAsia="宋体" w:hAnsi="宋体" w:cs="宋体"/>
              </w:rPr>
              <w:fldChar w:fldCharType="end"/>
            </w:r>
          </w:p>
          <w:p w14:paraId="1FD4C6EC" w14:textId="19CC4A2C" w:rsidR="00DE7334" w:rsidRPr="00A751AE" w:rsidRDefault="00DE7334" w:rsidP="00A751AE">
            <w:pPr>
              <w:spacing w:beforeLines="50" w:before="120"/>
              <w:jc w:val="center"/>
              <w:rPr>
                <w:sz w:val="24"/>
              </w:rPr>
            </w:pPr>
            <w:r w:rsidRPr="00A751AE">
              <w:rPr>
                <w:rFonts w:hint="eastAsia"/>
                <w:sz w:val="24"/>
              </w:rPr>
              <w:t>网桥连接示意图</w:t>
            </w:r>
          </w:p>
          <w:p w14:paraId="40E0002F" w14:textId="77777777" w:rsidR="00DE7334" w:rsidRPr="00A751AE" w:rsidRDefault="00DE7334" w:rsidP="00A751AE">
            <w:pPr>
              <w:spacing w:beforeLines="50" w:before="120"/>
              <w:jc w:val="left"/>
              <w:rPr>
                <w:sz w:val="24"/>
              </w:rPr>
            </w:pPr>
            <w:r w:rsidRPr="00A751AE">
              <w:rPr>
                <w:rFonts w:hint="eastAsia"/>
                <w:sz w:val="24"/>
              </w:rPr>
              <w:t>无线网桥顾名思义就是无线网络的桥接，它利用无线传输方式实现在两个或多个网络之间搭起通信的桥梁。通过无线网桥我们可以建立起包括多功能自主巡检机器人在内的多段网络通信，实现数据的多方传输。</w:t>
            </w:r>
          </w:p>
          <w:p w14:paraId="6C73EA9B" w14:textId="77777777" w:rsidR="00DE7334" w:rsidRPr="00A751AE" w:rsidRDefault="00DE7334" w:rsidP="00A751AE">
            <w:pPr>
              <w:spacing w:beforeLines="50" w:before="120"/>
              <w:jc w:val="left"/>
              <w:rPr>
                <w:sz w:val="24"/>
              </w:rPr>
            </w:pPr>
            <w:r w:rsidRPr="00A751AE">
              <w:rPr>
                <w:rFonts w:hint="eastAsia"/>
                <w:sz w:val="24"/>
              </w:rPr>
              <w:t>智能物流</w:t>
            </w:r>
            <w:proofErr w:type="gramStart"/>
            <w:r w:rsidRPr="00A751AE">
              <w:rPr>
                <w:rFonts w:hint="eastAsia"/>
                <w:sz w:val="24"/>
              </w:rPr>
              <w:t>配送车</w:t>
            </w:r>
            <w:proofErr w:type="gramEnd"/>
            <w:r w:rsidRPr="00A751AE">
              <w:rPr>
                <w:rFonts w:hint="eastAsia"/>
                <w:sz w:val="24"/>
              </w:rPr>
              <w:t>的通讯系统负责完成前方与后方之间双向信息交流，包括数据通讯、视频信号、音频信号的通讯，其视频、音频信号由微波设备进行无线传输，控制指令由有线或无线遥控系统完成。目前，多功能自主巡检机器人的控制方式主要有线控、无线遥控、自主式控制。</w:t>
            </w:r>
          </w:p>
          <w:p w14:paraId="35FC2CDA" w14:textId="77777777" w:rsidR="00DE7334" w:rsidRPr="00A751AE" w:rsidRDefault="00DE7334" w:rsidP="00A751AE">
            <w:pPr>
              <w:spacing w:beforeLines="50" w:before="120"/>
              <w:jc w:val="left"/>
              <w:rPr>
                <w:sz w:val="24"/>
              </w:rPr>
            </w:pPr>
            <w:r w:rsidRPr="00A751AE">
              <w:rPr>
                <w:rFonts w:hint="eastAsia"/>
                <w:sz w:val="24"/>
              </w:rPr>
              <w:t>智能物流</w:t>
            </w:r>
            <w:proofErr w:type="gramStart"/>
            <w:r w:rsidRPr="00A751AE">
              <w:rPr>
                <w:rFonts w:hint="eastAsia"/>
                <w:sz w:val="24"/>
              </w:rPr>
              <w:t>配送车</w:t>
            </w:r>
            <w:proofErr w:type="gramEnd"/>
            <w:r w:rsidRPr="00A751AE">
              <w:rPr>
                <w:rFonts w:hint="eastAsia"/>
                <w:sz w:val="24"/>
              </w:rPr>
              <w:t>搭载由无线网桥的终端，可以与控制端或信息接收端进行良好的信息传输。可以实现摄像头图像的传输，得到目标环境的直接图像信息。还可以实现热传感器的</w:t>
            </w:r>
            <w:proofErr w:type="gramStart"/>
            <w:r w:rsidRPr="00A751AE">
              <w:rPr>
                <w:rFonts w:hint="eastAsia"/>
                <w:sz w:val="24"/>
              </w:rPr>
              <w:t>热数据</w:t>
            </w:r>
            <w:proofErr w:type="gramEnd"/>
            <w:r w:rsidRPr="00A751AE">
              <w:rPr>
                <w:rFonts w:hint="eastAsia"/>
                <w:sz w:val="24"/>
              </w:rPr>
              <w:t>传输，测量目标的体温特征。还可以实现语音的传输，进行直接的语音通话。</w:t>
            </w:r>
          </w:p>
          <w:p w14:paraId="26517A71" w14:textId="5DFCE6B6" w:rsidR="00DE7334" w:rsidRPr="00A751AE" w:rsidRDefault="00A751AE" w:rsidP="00A751AE">
            <w:pPr>
              <w:spacing w:beforeLines="50" w:before="120"/>
              <w:jc w:val="left"/>
              <w:rPr>
                <w:b/>
                <w:bCs/>
                <w:sz w:val="24"/>
              </w:rPr>
            </w:pPr>
            <w:bookmarkStart w:id="41" w:name="_Toc69977485"/>
            <w:r>
              <w:rPr>
                <w:b/>
                <w:bCs/>
                <w:sz w:val="24"/>
              </w:rPr>
              <w:t>3</w:t>
            </w:r>
            <w:r w:rsidR="00DE7334" w:rsidRPr="00A751AE">
              <w:rPr>
                <w:rFonts w:hint="eastAsia"/>
                <w:b/>
                <w:bCs/>
                <w:sz w:val="24"/>
              </w:rPr>
              <w:t>.5</w:t>
            </w:r>
            <w:r w:rsidR="00DE7334" w:rsidRPr="00A751AE">
              <w:rPr>
                <w:b/>
                <w:bCs/>
                <w:sz w:val="24"/>
              </w:rPr>
              <w:t xml:space="preserve"> </w:t>
            </w:r>
            <w:r w:rsidR="00DE7334" w:rsidRPr="00A751AE">
              <w:rPr>
                <w:rFonts w:hint="eastAsia"/>
                <w:b/>
                <w:bCs/>
                <w:sz w:val="24"/>
              </w:rPr>
              <w:t>基于深度学习的</w:t>
            </w:r>
            <w:bookmarkEnd w:id="40"/>
            <w:r w:rsidR="00DE7334" w:rsidRPr="00A751AE">
              <w:rPr>
                <w:rFonts w:hint="eastAsia"/>
                <w:b/>
                <w:bCs/>
                <w:sz w:val="24"/>
              </w:rPr>
              <w:t>目标识别与标记</w:t>
            </w:r>
            <w:bookmarkEnd w:id="41"/>
          </w:p>
          <w:p w14:paraId="1ED31353" w14:textId="77777777" w:rsidR="00DE7334" w:rsidRPr="00A751AE" w:rsidRDefault="00DE7334" w:rsidP="00A751AE">
            <w:pPr>
              <w:spacing w:beforeLines="50" w:before="120"/>
              <w:jc w:val="left"/>
              <w:rPr>
                <w:sz w:val="24"/>
              </w:rPr>
            </w:pPr>
            <w:r w:rsidRPr="00A751AE">
              <w:rPr>
                <w:sz w:val="24"/>
              </w:rPr>
              <w:t>为了满足</w:t>
            </w:r>
            <w:r w:rsidRPr="00A751AE">
              <w:rPr>
                <w:rFonts w:hint="eastAsia"/>
                <w:sz w:val="24"/>
              </w:rPr>
              <w:t>智能物流</w:t>
            </w:r>
            <w:proofErr w:type="gramStart"/>
            <w:r w:rsidRPr="00A751AE">
              <w:rPr>
                <w:rFonts w:hint="eastAsia"/>
                <w:sz w:val="24"/>
              </w:rPr>
              <w:t>配送车</w:t>
            </w:r>
            <w:proofErr w:type="gramEnd"/>
            <w:r w:rsidRPr="00A751AE">
              <w:rPr>
                <w:sz w:val="24"/>
              </w:rPr>
              <w:t>在参与协助救援受困者</w:t>
            </w:r>
            <w:r w:rsidRPr="00A751AE">
              <w:rPr>
                <w:rFonts w:hint="eastAsia"/>
                <w:sz w:val="24"/>
              </w:rPr>
              <w:t>方面上</w:t>
            </w:r>
            <w:r w:rsidRPr="00A751AE">
              <w:rPr>
                <w:sz w:val="24"/>
              </w:rPr>
              <w:t>的要求，使用深度学习</w:t>
            </w:r>
            <w:r w:rsidRPr="00A751AE">
              <w:rPr>
                <w:rFonts w:hint="eastAsia"/>
                <w:sz w:val="24"/>
              </w:rPr>
              <w:t>物件进</w:t>
            </w:r>
            <w:r w:rsidRPr="00A751AE">
              <w:rPr>
                <w:rFonts w:hint="eastAsia"/>
                <w:sz w:val="24"/>
              </w:rPr>
              <w:lastRenderedPageBreak/>
              <w:t>行识别，并将物件</w:t>
            </w:r>
            <w:r w:rsidRPr="00A751AE">
              <w:rPr>
                <w:sz w:val="24"/>
              </w:rPr>
              <w:t>位置准确的标记在地图上。</w:t>
            </w:r>
          </w:p>
          <w:p w14:paraId="22991B90" w14:textId="2FDAFB4C" w:rsidR="00DE7334" w:rsidRPr="00A751AE" w:rsidRDefault="00A751AE" w:rsidP="00A751AE">
            <w:pPr>
              <w:spacing w:beforeLines="50" w:before="120"/>
              <w:jc w:val="left"/>
              <w:rPr>
                <w:b/>
                <w:bCs/>
                <w:sz w:val="24"/>
              </w:rPr>
            </w:pPr>
            <w:r>
              <w:rPr>
                <w:b/>
                <w:bCs/>
                <w:sz w:val="24"/>
              </w:rPr>
              <w:t>3</w:t>
            </w:r>
            <w:r w:rsidR="00DE7334" w:rsidRPr="00A751AE">
              <w:rPr>
                <w:rFonts w:hint="eastAsia"/>
                <w:b/>
                <w:bCs/>
                <w:sz w:val="24"/>
              </w:rPr>
              <w:t>.5.1</w:t>
            </w:r>
            <w:r w:rsidR="00DE7334" w:rsidRPr="00A751AE">
              <w:rPr>
                <w:b/>
                <w:bCs/>
                <w:sz w:val="24"/>
              </w:rPr>
              <w:t xml:space="preserve"> </w:t>
            </w:r>
            <w:r w:rsidR="00DE7334" w:rsidRPr="00A751AE">
              <w:rPr>
                <w:rFonts w:hint="eastAsia"/>
                <w:b/>
                <w:bCs/>
                <w:sz w:val="24"/>
              </w:rPr>
              <w:t>深度学习简述</w:t>
            </w:r>
          </w:p>
          <w:p w14:paraId="66C336EE" w14:textId="77777777" w:rsidR="00DE7334" w:rsidRPr="00A751AE" w:rsidRDefault="00DE7334" w:rsidP="00A751AE">
            <w:pPr>
              <w:spacing w:beforeLines="50" w:before="120"/>
              <w:jc w:val="left"/>
              <w:rPr>
                <w:sz w:val="24"/>
              </w:rPr>
            </w:pPr>
            <w:r w:rsidRPr="00A751AE">
              <w:rPr>
                <w:rFonts w:hint="eastAsia"/>
                <w:sz w:val="24"/>
              </w:rPr>
              <w:t>我们使用的深度学习网络是</w:t>
            </w:r>
            <w:r w:rsidRPr="00A751AE">
              <w:rPr>
                <w:rFonts w:hint="eastAsia"/>
                <w:sz w:val="24"/>
              </w:rPr>
              <w:t>darknet</w:t>
            </w:r>
            <w:r w:rsidRPr="00A751AE">
              <w:rPr>
                <w:rFonts w:hint="eastAsia"/>
                <w:sz w:val="24"/>
              </w:rPr>
              <w:t>、框架为</w:t>
            </w:r>
            <w:r w:rsidRPr="00A751AE">
              <w:rPr>
                <w:rFonts w:hint="eastAsia"/>
                <w:sz w:val="24"/>
              </w:rPr>
              <w:t>Yolo V3</w:t>
            </w:r>
            <w:r w:rsidRPr="00A751AE">
              <w:rPr>
                <w:rFonts w:hint="eastAsia"/>
                <w:sz w:val="24"/>
              </w:rPr>
              <w:t>，相比于其他的深度学习检测器，</w:t>
            </w:r>
          </w:p>
          <w:p w14:paraId="6A1F3D92" w14:textId="77777777" w:rsidR="00DE7334" w:rsidRPr="00A751AE" w:rsidRDefault="00DE7334" w:rsidP="00A751AE">
            <w:pPr>
              <w:spacing w:beforeLines="50" w:before="120"/>
              <w:jc w:val="left"/>
              <w:rPr>
                <w:sz w:val="24"/>
              </w:rPr>
            </w:pPr>
            <w:r w:rsidRPr="00A751AE">
              <w:rPr>
                <w:rFonts w:hint="eastAsia"/>
                <w:sz w:val="24"/>
              </w:rPr>
              <w:t>Yolov3</w:t>
            </w:r>
            <w:r w:rsidRPr="00A751AE">
              <w:rPr>
                <w:rFonts w:hint="eastAsia"/>
                <w:sz w:val="24"/>
              </w:rPr>
              <w:t>非常的快速和准确，</w:t>
            </w:r>
            <w:r w:rsidRPr="00A751AE">
              <w:rPr>
                <w:rFonts w:hint="eastAsia"/>
                <w:sz w:val="24"/>
              </w:rPr>
              <w:t>YOLOV3</w:t>
            </w:r>
            <w:r w:rsidRPr="00A751AE">
              <w:rPr>
                <w:rFonts w:hint="eastAsia"/>
                <w:sz w:val="24"/>
              </w:rPr>
              <w:t>代表着目前业界最先进物体检测的水平，它的速度要快过其他检测系统（</w:t>
            </w:r>
            <w:proofErr w:type="spellStart"/>
            <w:r w:rsidRPr="00A751AE">
              <w:rPr>
                <w:rFonts w:hint="eastAsia"/>
                <w:sz w:val="24"/>
              </w:rPr>
              <w:t>FasterR</w:t>
            </w:r>
            <w:proofErr w:type="spellEnd"/>
            <w:r w:rsidRPr="00A751AE">
              <w:rPr>
                <w:rFonts w:hint="eastAsia"/>
                <w:sz w:val="24"/>
              </w:rPr>
              <w:t>-CNN</w:t>
            </w:r>
            <w:r w:rsidRPr="00A751AE">
              <w:rPr>
                <w:rFonts w:hint="eastAsia"/>
                <w:sz w:val="24"/>
              </w:rPr>
              <w:t>，</w:t>
            </w:r>
            <w:proofErr w:type="spellStart"/>
            <w:r w:rsidRPr="00A751AE">
              <w:rPr>
                <w:rFonts w:hint="eastAsia"/>
                <w:sz w:val="24"/>
              </w:rPr>
              <w:t>ResNet</w:t>
            </w:r>
            <w:proofErr w:type="spellEnd"/>
            <w:r w:rsidRPr="00A751AE">
              <w:rPr>
                <w:rFonts w:hint="eastAsia"/>
                <w:sz w:val="24"/>
              </w:rPr>
              <w:t>，</w:t>
            </w:r>
            <w:r w:rsidRPr="00A751AE">
              <w:rPr>
                <w:rFonts w:hint="eastAsia"/>
                <w:sz w:val="24"/>
              </w:rPr>
              <w:t>SSD</w:t>
            </w:r>
            <w:r w:rsidRPr="00A751AE">
              <w:rPr>
                <w:rFonts w:hint="eastAsia"/>
                <w:sz w:val="24"/>
              </w:rPr>
              <w:t>），使用者可以在它的速度与精确度之间进行权衡。</w:t>
            </w:r>
            <w:r w:rsidRPr="00A751AE">
              <w:rPr>
                <w:rFonts w:hint="eastAsia"/>
                <w:sz w:val="24"/>
              </w:rPr>
              <w:t xml:space="preserve">YOLOv3 </w:t>
            </w:r>
            <w:r w:rsidRPr="00A751AE">
              <w:rPr>
                <w:rFonts w:hint="eastAsia"/>
                <w:sz w:val="24"/>
              </w:rPr>
              <w:t>在</w:t>
            </w:r>
            <w:r w:rsidRPr="00A751AE">
              <w:rPr>
                <w:rFonts w:hint="eastAsia"/>
                <w:sz w:val="24"/>
              </w:rPr>
              <w:t xml:space="preserve"> Pascal Titan X </w:t>
            </w:r>
            <w:r w:rsidRPr="00A751AE">
              <w:rPr>
                <w:rFonts w:hint="eastAsia"/>
                <w:sz w:val="24"/>
              </w:rPr>
              <w:t>上处理</w:t>
            </w:r>
            <w:r w:rsidRPr="00A751AE">
              <w:rPr>
                <w:rFonts w:hint="eastAsia"/>
                <w:sz w:val="24"/>
              </w:rPr>
              <w:t xml:space="preserve"> 608x608 </w:t>
            </w:r>
            <w:r w:rsidRPr="00A751AE">
              <w:rPr>
                <w:rFonts w:hint="eastAsia"/>
                <w:sz w:val="24"/>
              </w:rPr>
              <w:t>图像速度可以达到</w:t>
            </w:r>
            <w:r w:rsidRPr="00A751AE">
              <w:rPr>
                <w:rFonts w:hint="eastAsia"/>
                <w:sz w:val="24"/>
              </w:rPr>
              <w:t xml:space="preserve"> 20FPS</w:t>
            </w:r>
            <w:r w:rsidRPr="00A751AE">
              <w:rPr>
                <w:rFonts w:hint="eastAsia"/>
                <w:sz w:val="24"/>
              </w:rPr>
              <w:t>，在</w:t>
            </w:r>
            <w:r w:rsidRPr="00A751AE">
              <w:rPr>
                <w:rFonts w:hint="eastAsia"/>
                <w:sz w:val="24"/>
              </w:rPr>
              <w:t xml:space="preserve"> COCO test-dev </w:t>
            </w:r>
            <w:r w:rsidRPr="00A751AE">
              <w:rPr>
                <w:rFonts w:hint="eastAsia"/>
                <w:sz w:val="24"/>
              </w:rPr>
              <w:t>上</w:t>
            </w:r>
            <w:r w:rsidRPr="00A751AE">
              <w:rPr>
                <w:rFonts w:hint="eastAsia"/>
                <w:sz w:val="24"/>
              </w:rPr>
              <w:t xml:space="preserve"> mAP@0.5 </w:t>
            </w:r>
            <w:r w:rsidRPr="00A751AE">
              <w:rPr>
                <w:rFonts w:hint="eastAsia"/>
                <w:sz w:val="24"/>
              </w:rPr>
              <w:t>达到</w:t>
            </w:r>
            <w:r w:rsidRPr="00A751AE">
              <w:rPr>
                <w:rFonts w:hint="eastAsia"/>
                <w:sz w:val="24"/>
              </w:rPr>
              <w:t xml:space="preserve"> 57.9%</w:t>
            </w:r>
            <w:r w:rsidRPr="00A751AE">
              <w:rPr>
                <w:rFonts w:hint="eastAsia"/>
                <w:sz w:val="24"/>
              </w:rPr>
              <w:t>，与</w:t>
            </w:r>
            <w:proofErr w:type="spellStart"/>
            <w:r w:rsidRPr="00A751AE">
              <w:rPr>
                <w:rFonts w:hint="eastAsia"/>
                <w:sz w:val="24"/>
              </w:rPr>
              <w:t>RetinaNet</w:t>
            </w:r>
            <w:proofErr w:type="spellEnd"/>
            <w:r w:rsidRPr="00A751AE">
              <w:rPr>
                <w:rFonts w:hint="eastAsia"/>
                <w:sz w:val="24"/>
              </w:rPr>
              <w:t>（</w:t>
            </w:r>
            <w:proofErr w:type="spellStart"/>
            <w:r w:rsidRPr="00A751AE">
              <w:rPr>
                <w:rFonts w:hint="eastAsia"/>
                <w:sz w:val="24"/>
              </w:rPr>
              <w:t>FocalLoss</w:t>
            </w:r>
            <w:proofErr w:type="spellEnd"/>
            <w:r w:rsidRPr="00A751AE">
              <w:rPr>
                <w:rFonts w:hint="eastAsia"/>
                <w:sz w:val="24"/>
              </w:rPr>
              <w:t>论文所提出的</w:t>
            </w:r>
            <w:proofErr w:type="gramStart"/>
            <w:r w:rsidRPr="00A751AE">
              <w:rPr>
                <w:rFonts w:hint="eastAsia"/>
                <w:sz w:val="24"/>
              </w:rPr>
              <w:t>单阶段</w:t>
            </w:r>
            <w:proofErr w:type="gramEnd"/>
            <w:r w:rsidRPr="00A751AE">
              <w:rPr>
                <w:rFonts w:hint="eastAsia"/>
                <w:sz w:val="24"/>
              </w:rPr>
              <w:t>网络）的结果相近，并且速度快</w:t>
            </w:r>
            <w:r w:rsidRPr="00A751AE">
              <w:rPr>
                <w:rFonts w:hint="eastAsia"/>
                <w:sz w:val="24"/>
              </w:rPr>
              <w:t xml:space="preserve"> 4 </w:t>
            </w:r>
            <w:proofErr w:type="gramStart"/>
            <w:r w:rsidRPr="00A751AE">
              <w:rPr>
                <w:rFonts w:hint="eastAsia"/>
                <w:sz w:val="24"/>
              </w:rPr>
              <w:t>倍</w:t>
            </w:r>
            <w:proofErr w:type="gramEnd"/>
            <w:r w:rsidRPr="00A751AE">
              <w:rPr>
                <w:rFonts w:hint="eastAsia"/>
                <w:sz w:val="24"/>
              </w:rPr>
              <w:t>.</w:t>
            </w:r>
          </w:p>
          <w:p w14:paraId="4B8A0692" w14:textId="77777777" w:rsidR="00DE7334" w:rsidRPr="00A751AE" w:rsidRDefault="00DE7334" w:rsidP="00A751AE">
            <w:pPr>
              <w:spacing w:beforeLines="50" w:before="120"/>
              <w:jc w:val="left"/>
              <w:rPr>
                <w:sz w:val="24"/>
              </w:rPr>
            </w:pPr>
            <w:r w:rsidRPr="00A751AE">
              <w:rPr>
                <w:sz w:val="24"/>
              </w:rPr>
              <w:t>使用深度学习的方法进行目标检测，相比于传统的目标检测方法，</w:t>
            </w:r>
            <w:proofErr w:type="gramStart"/>
            <w:r w:rsidRPr="00A751AE">
              <w:rPr>
                <w:sz w:val="24"/>
              </w:rPr>
              <w:t>如角点检测</w:t>
            </w:r>
            <w:proofErr w:type="gramEnd"/>
            <w:r w:rsidRPr="00A751AE">
              <w:rPr>
                <w:sz w:val="24"/>
              </w:rPr>
              <w:t>等，具有速度快、实时性高、准确率更高等优点。但是由于其实现难度要大于传统的目标检测方法，所以目前在机器人视觉领域，深度学习还是一个新兴事物，也吸引着很多人在这方面从事研究应用的工作。</w:t>
            </w:r>
          </w:p>
          <w:p w14:paraId="092AE489" w14:textId="1BD97A88" w:rsidR="00DE7334" w:rsidRPr="00A751AE" w:rsidRDefault="00A751AE" w:rsidP="00A751AE">
            <w:pPr>
              <w:spacing w:beforeLines="50" w:before="120"/>
              <w:jc w:val="left"/>
              <w:rPr>
                <w:b/>
                <w:bCs/>
                <w:sz w:val="24"/>
              </w:rPr>
            </w:pPr>
            <w:r>
              <w:rPr>
                <w:b/>
                <w:bCs/>
                <w:sz w:val="24"/>
              </w:rPr>
              <w:t>3</w:t>
            </w:r>
            <w:r w:rsidR="00DE7334" w:rsidRPr="00A751AE">
              <w:rPr>
                <w:rFonts w:hint="eastAsia"/>
                <w:b/>
                <w:bCs/>
                <w:sz w:val="24"/>
              </w:rPr>
              <w:t>.5.2</w:t>
            </w:r>
            <w:r w:rsidR="00DE7334" w:rsidRPr="00A751AE">
              <w:rPr>
                <w:b/>
                <w:bCs/>
                <w:sz w:val="24"/>
              </w:rPr>
              <w:t xml:space="preserve"> </w:t>
            </w:r>
            <w:r w:rsidR="00DE7334" w:rsidRPr="00A751AE">
              <w:rPr>
                <w:rFonts w:hint="eastAsia"/>
                <w:b/>
                <w:bCs/>
                <w:sz w:val="24"/>
              </w:rPr>
              <w:t>深度学习框架：</w:t>
            </w:r>
            <w:r w:rsidR="00DE7334" w:rsidRPr="00A751AE">
              <w:rPr>
                <w:rFonts w:hint="eastAsia"/>
                <w:b/>
                <w:bCs/>
                <w:sz w:val="24"/>
              </w:rPr>
              <w:t>YOLOV3</w:t>
            </w:r>
          </w:p>
          <w:p w14:paraId="4D8E18E9" w14:textId="77777777" w:rsidR="00DE7334" w:rsidRPr="00A751AE" w:rsidRDefault="00DE7334" w:rsidP="00A751AE">
            <w:pPr>
              <w:spacing w:beforeLines="50" w:before="120"/>
              <w:jc w:val="left"/>
              <w:rPr>
                <w:sz w:val="24"/>
              </w:rPr>
            </w:pPr>
            <w:r w:rsidRPr="00A751AE">
              <w:rPr>
                <w:sz w:val="24"/>
              </w:rPr>
              <w:t xml:space="preserve">YOLOv3 </w:t>
            </w:r>
            <w:r w:rsidRPr="00A751AE">
              <w:rPr>
                <w:sz w:val="24"/>
              </w:rPr>
              <w:t>在</w:t>
            </w:r>
            <w:r w:rsidRPr="00A751AE">
              <w:rPr>
                <w:sz w:val="24"/>
              </w:rPr>
              <w:t xml:space="preserve"> Pascal Titan X </w:t>
            </w:r>
            <w:r w:rsidRPr="00A751AE">
              <w:rPr>
                <w:sz w:val="24"/>
              </w:rPr>
              <w:t>上处理</w:t>
            </w:r>
            <w:r w:rsidRPr="00A751AE">
              <w:rPr>
                <w:sz w:val="24"/>
              </w:rPr>
              <w:t xml:space="preserve"> 608x608 </w:t>
            </w:r>
            <w:r w:rsidRPr="00A751AE">
              <w:rPr>
                <w:sz w:val="24"/>
              </w:rPr>
              <w:t>图像速度可以达到</w:t>
            </w:r>
            <w:r w:rsidRPr="00A751AE">
              <w:rPr>
                <w:sz w:val="24"/>
              </w:rPr>
              <w:t xml:space="preserve"> 20FPS</w:t>
            </w:r>
            <w:r w:rsidRPr="00A751AE">
              <w:rPr>
                <w:sz w:val="24"/>
              </w:rPr>
              <w:t>，在</w:t>
            </w:r>
            <w:r w:rsidRPr="00A751AE">
              <w:rPr>
                <w:sz w:val="24"/>
              </w:rPr>
              <w:t xml:space="preserve"> COCO test-dev </w:t>
            </w:r>
            <w:r w:rsidRPr="00A751AE">
              <w:rPr>
                <w:sz w:val="24"/>
              </w:rPr>
              <w:t>上</w:t>
            </w:r>
            <w:r w:rsidRPr="00A751AE">
              <w:rPr>
                <w:sz w:val="24"/>
              </w:rPr>
              <w:t> mAP@0.5 </w:t>
            </w:r>
            <w:r w:rsidRPr="00A751AE">
              <w:rPr>
                <w:sz w:val="24"/>
              </w:rPr>
              <w:t>达到</w:t>
            </w:r>
            <w:r w:rsidRPr="00A751AE">
              <w:rPr>
                <w:sz w:val="24"/>
              </w:rPr>
              <w:t xml:space="preserve"> 57.9%</w:t>
            </w:r>
            <w:r w:rsidRPr="00A751AE">
              <w:rPr>
                <w:sz w:val="24"/>
              </w:rPr>
              <w:t>，与</w:t>
            </w:r>
            <w:proofErr w:type="spellStart"/>
            <w:r w:rsidRPr="00A751AE">
              <w:rPr>
                <w:sz w:val="24"/>
              </w:rPr>
              <w:t>RetinaNet</w:t>
            </w:r>
            <w:proofErr w:type="spellEnd"/>
            <w:r w:rsidRPr="00A751AE">
              <w:rPr>
                <w:sz w:val="24"/>
              </w:rPr>
              <w:t>（</w:t>
            </w:r>
            <w:proofErr w:type="spellStart"/>
            <w:r w:rsidRPr="00A751AE">
              <w:rPr>
                <w:sz w:val="24"/>
              </w:rPr>
              <w:t>FocalLoss</w:t>
            </w:r>
            <w:proofErr w:type="spellEnd"/>
            <w:r w:rsidRPr="00A751AE">
              <w:rPr>
                <w:sz w:val="24"/>
              </w:rPr>
              <w:t>论文所提出的</w:t>
            </w:r>
            <w:proofErr w:type="gramStart"/>
            <w:r w:rsidRPr="00A751AE">
              <w:rPr>
                <w:sz w:val="24"/>
              </w:rPr>
              <w:t>单阶段</w:t>
            </w:r>
            <w:proofErr w:type="gramEnd"/>
            <w:r w:rsidRPr="00A751AE">
              <w:rPr>
                <w:sz w:val="24"/>
              </w:rPr>
              <w:t>网络）的结果相近，并且速度快</w:t>
            </w:r>
            <w:r w:rsidRPr="00A751AE">
              <w:rPr>
                <w:sz w:val="24"/>
              </w:rPr>
              <w:t xml:space="preserve"> 4 </w:t>
            </w:r>
            <w:proofErr w:type="gramStart"/>
            <w:r w:rsidRPr="00A751AE">
              <w:rPr>
                <w:sz w:val="24"/>
              </w:rPr>
              <w:t>倍</w:t>
            </w:r>
            <w:proofErr w:type="gramEnd"/>
            <w:r w:rsidRPr="00A751AE">
              <w:rPr>
                <w:sz w:val="24"/>
              </w:rPr>
              <w:t>.</w:t>
            </w:r>
          </w:p>
          <w:p w14:paraId="5F5E84E0" w14:textId="77777777" w:rsidR="00DE7334" w:rsidRPr="00A751AE" w:rsidRDefault="00DE7334" w:rsidP="00A751AE">
            <w:pPr>
              <w:spacing w:beforeLines="50" w:before="120"/>
              <w:jc w:val="left"/>
              <w:rPr>
                <w:sz w:val="24"/>
              </w:rPr>
            </w:pPr>
          </w:p>
          <w:p w14:paraId="481C643C" w14:textId="77777777" w:rsidR="00DE7334" w:rsidRPr="00A751AE" w:rsidRDefault="00DE7334" w:rsidP="00A751AE">
            <w:pPr>
              <w:spacing w:beforeLines="50" w:before="120"/>
              <w:jc w:val="left"/>
              <w:rPr>
                <w:sz w:val="24"/>
              </w:rPr>
            </w:pPr>
            <w:r w:rsidRPr="00A751AE">
              <w:rPr>
                <w:sz w:val="24"/>
              </w:rPr>
              <w:t xml:space="preserve">YOLO v3 </w:t>
            </w:r>
            <w:r w:rsidRPr="00A751AE">
              <w:rPr>
                <w:sz w:val="24"/>
              </w:rPr>
              <w:t>的模型比之前的模型复杂了不少，可以通过改变模型结构的大小来权衡速度与精度。</w:t>
            </w:r>
          </w:p>
          <w:p w14:paraId="043E29FE" w14:textId="77777777" w:rsidR="00DE7334" w:rsidRPr="00A751AE" w:rsidRDefault="00DE7334" w:rsidP="00A751AE">
            <w:pPr>
              <w:spacing w:beforeLines="50" w:before="120"/>
              <w:jc w:val="left"/>
              <w:rPr>
                <w:sz w:val="24"/>
              </w:rPr>
            </w:pPr>
            <w:r w:rsidRPr="00A751AE">
              <w:rPr>
                <w:sz w:val="24"/>
              </w:rPr>
              <w:t>速度对比如下：</w:t>
            </w:r>
          </w:p>
          <w:p w14:paraId="5FDDA0BB" w14:textId="77777777" w:rsidR="00DE7334" w:rsidRPr="00A751AE" w:rsidRDefault="00DE7334" w:rsidP="00A751AE">
            <w:pPr>
              <w:spacing w:beforeLines="50" w:before="120"/>
              <w:jc w:val="left"/>
              <w:rPr>
                <w:sz w:val="24"/>
              </w:rPr>
            </w:pPr>
            <w:r w:rsidRPr="00A751AE">
              <w:rPr>
                <w:noProof/>
                <w:sz w:val="24"/>
              </w:rPr>
              <w:drawing>
                <wp:inline distT="0" distB="0" distL="114300" distR="114300" wp14:anchorId="0AE8C535" wp14:editId="1EE2295E">
                  <wp:extent cx="4789170" cy="2721610"/>
                  <wp:effectExtent l="0" t="0" r="11430" b="635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33"/>
                          <a:stretch>
                            <a:fillRect/>
                          </a:stretch>
                        </pic:blipFill>
                        <pic:spPr>
                          <a:xfrm>
                            <a:off x="0" y="0"/>
                            <a:ext cx="4789170" cy="2721610"/>
                          </a:xfrm>
                          <a:prstGeom prst="rect">
                            <a:avLst/>
                          </a:prstGeom>
                          <a:noFill/>
                          <a:ln w="9525">
                            <a:noFill/>
                          </a:ln>
                        </pic:spPr>
                      </pic:pic>
                    </a:graphicData>
                  </a:graphic>
                </wp:inline>
              </w:drawing>
            </w:r>
          </w:p>
          <w:p w14:paraId="546C0D42" w14:textId="77777777" w:rsidR="00DE7334" w:rsidRPr="00A751AE" w:rsidRDefault="00DE7334" w:rsidP="00A751AE">
            <w:pPr>
              <w:spacing w:beforeLines="50" w:before="120"/>
              <w:jc w:val="left"/>
              <w:rPr>
                <w:sz w:val="24"/>
              </w:rPr>
            </w:pPr>
            <w:r w:rsidRPr="00A751AE">
              <w:rPr>
                <w:sz w:val="24"/>
              </w:rPr>
              <w:t xml:space="preserve">YOLOv3 </w:t>
            </w:r>
            <w:r w:rsidRPr="00A751AE">
              <w:rPr>
                <w:sz w:val="24"/>
              </w:rPr>
              <w:t>在实现相同准确度下要显著地比其它检测方法快。时间都是在采用</w:t>
            </w:r>
            <w:r w:rsidRPr="00A751AE">
              <w:rPr>
                <w:sz w:val="24"/>
              </w:rPr>
              <w:t xml:space="preserve"> M40 </w:t>
            </w:r>
            <w:r w:rsidRPr="00A751AE">
              <w:rPr>
                <w:sz w:val="24"/>
              </w:rPr>
              <w:t>或</w:t>
            </w:r>
            <w:r w:rsidRPr="00A751AE">
              <w:rPr>
                <w:sz w:val="24"/>
              </w:rPr>
              <w:t xml:space="preserve"> Titan X </w:t>
            </w:r>
            <w:r w:rsidRPr="00A751AE">
              <w:rPr>
                <w:sz w:val="24"/>
              </w:rPr>
              <w:t>等相同</w:t>
            </w:r>
            <w:r w:rsidRPr="00A751AE">
              <w:rPr>
                <w:sz w:val="24"/>
              </w:rPr>
              <w:t xml:space="preserve"> GPU </w:t>
            </w:r>
            <w:r w:rsidRPr="00A751AE">
              <w:rPr>
                <w:sz w:val="24"/>
              </w:rPr>
              <w:t>下测量的。</w:t>
            </w:r>
          </w:p>
          <w:p w14:paraId="50458952" w14:textId="77777777" w:rsidR="00DE7334" w:rsidRPr="00A751AE" w:rsidRDefault="00DE7334" w:rsidP="00A751AE">
            <w:pPr>
              <w:spacing w:beforeLines="50" w:before="120"/>
              <w:jc w:val="left"/>
              <w:rPr>
                <w:sz w:val="24"/>
              </w:rPr>
            </w:pPr>
          </w:p>
          <w:p w14:paraId="16B201A8" w14:textId="77777777" w:rsidR="00DE7334" w:rsidRPr="00A751AE" w:rsidRDefault="00DE7334" w:rsidP="00A751AE">
            <w:pPr>
              <w:spacing w:beforeLines="50" w:before="120"/>
              <w:jc w:val="left"/>
              <w:rPr>
                <w:sz w:val="24"/>
              </w:rPr>
            </w:pPr>
            <w:r w:rsidRPr="00A751AE">
              <w:rPr>
                <w:sz w:val="24"/>
              </w:rPr>
              <w:lastRenderedPageBreak/>
              <w:t>简而言之，</w:t>
            </w:r>
            <w:r w:rsidRPr="00A751AE">
              <w:rPr>
                <w:sz w:val="24"/>
              </w:rPr>
              <w:t xml:space="preserve">YOLOv3 </w:t>
            </w:r>
            <w:r w:rsidRPr="00A751AE">
              <w:rPr>
                <w:sz w:val="24"/>
              </w:rPr>
              <w:t>的先验检测（</w:t>
            </w:r>
            <w:r w:rsidRPr="00A751AE">
              <w:rPr>
                <w:sz w:val="24"/>
              </w:rPr>
              <w:t>Prior detection</w:t>
            </w:r>
            <w:r w:rsidRPr="00A751AE">
              <w:rPr>
                <w:sz w:val="24"/>
              </w:rPr>
              <w:t>）系统将分类器或定位器重</w:t>
            </w:r>
            <w:proofErr w:type="gramStart"/>
            <w:r w:rsidRPr="00A751AE">
              <w:rPr>
                <w:sz w:val="24"/>
              </w:rPr>
              <w:t>新用于</w:t>
            </w:r>
            <w:proofErr w:type="gramEnd"/>
            <w:r w:rsidRPr="00A751AE">
              <w:rPr>
                <w:sz w:val="24"/>
              </w:rPr>
              <w:t>执行检测任务。他们将模型应用于图像的多个位置和尺度。而那些评分较高的区域就可以视为检测结果。此外，相对于其它目标检测方法，我们使用了完全不同的方法。我们将一个单神经网络应用于整张图像，该网络将图像划分为不同的区域，因而预测每一块区域的边界框和概率，这些边界框会通过预测的概率加权。我们的模型相比于基于分类器的系统有一些优势。它在测试时会查看整个图像，所以它的预测利用了图像中的全局信息。与需要数千张单一目标图像的</w:t>
            </w:r>
            <w:r w:rsidRPr="00A751AE">
              <w:rPr>
                <w:sz w:val="24"/>
              </w:rPr>
              <w:t xml:space="preserve"> R-CNN </w:t>
            </w:r>
            <w:r w:rsidRPr="00A751AE">
              <w:rPr>
                <w:sz w:val="24"/>
              </w:rPr>
              <w:t>不同，它通过单一网络评估进行预测。这令</w:t>
            </w:r>
            <w:r w:rsidRPr="00A751AE">
              <w:rPr>
                <w:sz w:val="24"/>
              </w:rPr>
              <w:t xml:space="preserve"> YOLOv3 </w:t>
            </w:r>
            <w:r w:rsidRPr="00A751AE">
              <w:rPr>
                <w:sz w:val="24"/>
              </w:rPr>
              <w:t>非常快，一般它比</w:t>
            </w:r>
            <w:r w:rsidRPr="00A751AE">
              <w:rPr>
                <w:sz w:val="24"/>
              </w:rPr>
              <w:t xml:space="preserve"> R-CNN </w:t>
            </w:r>
            <w:r w:rsidRPr="00A751AE">
              <w:rPr>
                <w:sz w:val="24"/>
              </w:rPr>
              <w:t>快</w:t>
            </w:r>
            <w:r w:rsidRPr="00A751AE">
              <w:rPr>
                <w:sz w:val="24"/>
              </w:rPr>
              <w:t xml:space="preserve"> 1000 </w:t>
            </w:r>
            <w:proofErr w:type="gramStart"/>
            <w:r w:rsidRPr="00A751AE">
              <w:rPr>
                <w:sz w:val="24"/>
              </w:rPr>
              <w:t>倍</w:t>
            </w:r>
            <w:proofErr w:type="gramEnd"/>
            <w:r w:rsidRPr="00A751AE">
              <w:rPr>
                <w:sz w:val="24"/>
              </w:rPr>
              <w:t>、比</w:t>
            </w:r>
            <w:r w:rsidRPr="00A751AE">
              <w:rPr>
                <w:sz w:val="24"/>
              </w:rPr>
              <w:t xml:space="preserve"> Fast R-CNN </w:t>
            </w:r>
            <w:r w:rsidRPr="00A751AE">
              <w:rPr>
                <w:sz w:val="24"/>
              </w:rPr>
              <w:t>快</w:t>
            </w:r>
            <w:r w:rsidRPr="00A751AE">
              <w:rPr>
                <w:sz w:val="24"/>
              </w:rPr>
              <w:t xml:space="preserve"> 100 </w:t>
            </w:r>
            <w:proofErr w:type="gramStart"/>
            <w:r w:rsidRPr="00A751AE">
              <w:rPr>
                <w:sz w:val="24"/>
              </w:rPr>
              <w:t>倍</w:t>
            </w:r>
            <w:proofErr w:type="gramEnd"/>
            <w:r w:rsidRPr="00A751AE">
              <w:rPr>
                <w:sz w:val="24"/>
              </w:rPr>
              <w:t>。</w:t>
            </w:r>
          </w:p>
          <w:p w14:paraId="45F64EF7" w14:textId="2E622CE5" w:rsidR="00DE7334" w:rsidRPr="00A751AE" w:rsidRDefault="00A751AE" w:rsidP="00A751AE">
            <w:pPr>
              <w:spacing w:beforeLines="50" w:before="120"/>
              <w:jc w:val="left"/>
              <w:rPr>
                <w:b/>
                <w:bCs/>
                <w:sz w:val="24"/>
              </w:rPr>
            </w:pPr>
            <w:r>
              <w:rPr>
                <w:b/>
                <w:bCs/>
                <w:sz w:val="24"/>
              </w:rPr>
              <w:t>3</w:t>
            </w:r>
            <w:r w:rsidR="00DE7334" w:rsidRPr="00A751AE">
              <w:rPr>
                <w:rFonts w:hint="eastAsia"/>
                <w:b/>
                <w:bCs/>
                <w:sz w:val="24"/>
              </w:rPr>
              <w:t xml:space="preserve">.5.3 </w:t>
            </w:r>
            <w:r w:rsidR="00DE7334" w:rsidRPr="00A751AE">
              <w:rPr>
                <w:rFonts w:hint="eastAsia"/>
                <w:b/>
                <w:bCs/>
                <w:sz w:val="24"/>
              </w:rPr>
              <w:t>基于深度学习的人脸识别与分类</w:t>
            </w:r>
          </w:p>
          <w:p w14:paraId="154037C5" w14:textId="77777777" w:rsidR="00DE7334" w:rsidRPr="00A751AE" w:rsidRDefault="00DE7334" w:rsidP="00A751AE">
            <w:pPr>
              <w:spacing w:beforeLines="50" w:before="120"/>
              <w:jc w:val="left"/>
              <w:rPr>
                <w:sz w:val="24"/>
              </w:rPr>
            </w:pPr>
            <w:r w:rsidRPr="00A751AE">
              <w:rPr>
                <w:rFonts w:hint="eastAsia"/>
                <w:sz w:val="24"/>
              </w:rPr>
              <w:t>人脸识别是指能够识别或验证图像或视频中的主体的身份的技术。</w:t>
            </w:r>
            <w:proofErr w:type="gramStart"/>
            <w:r w:rsidRPr="00A751AE">
              <w:rPr>
                <w:rFonts w:hint="eastAsia"/>
                <w:sz w:val="24"/>
              </w:rPr>
              <w:t>首个人</w:t>
            </w:r>
            <w:proofErr w:type="gramEnd"/>
            <w:r w:rsidRPr="00A751AE">
              <w:rPr>
                <w:rFonts w:hint="eastAsia"/>
                <w:sz w:val="24"/>
              </w:rPr>
              <w:t>脸识别算法诞生于七十年代初</w:t>
            </w:r>
            <w:r w:rsidRPr="00A751AE">
              <w:rPr>
                <w:rFonts w:hint="eastAsia"/>
                <w:sz w:val="24"/>
              </w:rPr>
              <w:t xml:space="preserve"> </w:t>
            </w:r>
            <w:r w:rsidRPr="00A751AE">
              <w:rPr>
                <w:rFonts w:hint="eastAsia"/>
                <w:sz w:val="24"/>
              </w:rPr>
              <w:t>。</w:t>
            </w:r>
            <w:r w:rsidRPr="00A751AE">
              <w:rPr>
                <w:rFonts w:hint="eastAsia"/>
                <w:sz w:val="24"/>
              </w:rPr>
              <w:t xml:space="preserve"> </w:t>
            </w:r>
          </w:p>
          <w:p w14:paraId="5BA83278" w14:textId="77777777" w:rsidR="00DE7334" w:rsidRPr="00A751AE" w:rsidRDefault="00DE7334" w:rsidP="00A751AE">
            <w:pPr>
              <w:spacing w:beforeLines="50" w:before="120"/>
              <w:jc w:val="left"/>
              <w:rPr>
                <w:sz w:val="24"/>
              </w:rPr>
            </w:pPr>
            <w:r w:rsidRPr="00A751AE">
              <w:rPr>
                <w:rFonts w:hint="eastAsia"/>
                <w:sz w:val="24"/>
              </w:rPr>
              <w:t>人脸识别系统通常由以下构建模块组成：</w:t>
            </w:r>
          </w:p>
          <w:p w14:paraId="5EA4FE62" w14:textId="2B10ACB2" w:rsidR="00DE7334" w:rsidRPr="00A751AE" w:rsidRDefault="00DE7334" w:rsidP="00A751AE">
            <w:pPr>
              <w:spacing w:beforeLines="50" w:before="120"/>
              <w:jc w:val="center"/>
              <w:rPr>
                <w:sz w:val="24"/>
              </w:rPr>
            </w:pPr>
            <w:r>
              <w:rPr>
                <w:rFonts w:ascii="monospace" w:eastAsia="monospace" w:hAnsi="monospace" w:cs="monospace"/>
                <w:noProof/>
                <w:color w:val="333333"/>
                <w:bdr w:val="single" w:sz="12" w:space="0" w:color="auto"/>
              </w:rPr>
              <w:drawing>
                <wp:inline distT="0" distB="0" distL="114300" distR="114300" wp14:anchorId="6559CDF1" wp14:editId="413E8BBD">
                  <wp:extent cx="5228590" cy="595630"/>
                  <wp:effectExtent l="0" t="0" r="13970" b="13970"/>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34"/>
                          <a:stretch>
                            <a:fillRect/>
                          </a:stretch>
                        </pic:blipFill>
                        <pic:spPr>
                          <a:xfrm>
                            <a:off x="0" y="0"/>
                            <a:ext cx="5228590" cy="595630"/>
                          </a:xfrm>
                          <a:prstGeom prst="rect">
                            <a:avLst/>
                          </a:prstGeom>
                          <a:noFill/>
                          <a:ln>
                            <a:noFill/>
                          </a:ln>
                        </pic:spPr>
                      </pic:pic>
                    </a:graphicData>
                  </a:graphic>
                </wp:inline>
              </w:drawing>
            </w:r>
            <w:r w:rsidRPr="00A751AE">
              <w:rPr>
                <w:rFonts w:hint="eastAsia"/>
                <w:sz w:val="24"/>
              </w:rPr>
              <w:t>人脸识别系统构成</w:t>
            </w:r>
          </w:p>
          <w:p w14:paraId="7ABFD8CE" w14:textId="77777777" w:rsidR="00DE7334" w:rsidRPr="00A751AE" w:rsidRDefault="00DE7334" w:rsidP="00A751AE">
            <w:pPr>
              <w:spacing w:beforeLines="50" w:before="120"/>
              <w:jc w:val="left"/>
              <w:rPr>
                <w:sz w:val="24"/>
              </w:rPr>
            </w:pPr>
            <w:r w:rsidRPr="00A751AE">
              <w:rPr>
                <w:rFonts w:hint="eastAsia"/>
                <w:sz w:val="24"/>
              </w:rPr>
              <w:t>·人脸检测。人脸检测器用于寻找图像中人脸的位置，如果有人脸，就返回包含每张人脸的边界框的坐标。</w:t>
            </w:r>
          </w:p>
          <w:p w14:paraId="2CED438F" w14:textId="77777777" w:rsidR="00DE7334" w:rsidRPr="00A751AE" w:rsidRDefault="00DE7334" w:rsidP="00A751AE">
            <w:pPr>
              <w:spacing w:beforeLines="50" w:before="120"/>
              <w:jc w:val="left"/>
              <w:rPr>
                <w:sz w:val="24"/>
              </w:rPr>
            </w:pPr>
            <w:r w:rsidRPr="00A751AE">
              <w:rPr>
                <w:rFonts w:hint="eastAsia"/>
                <w:sz w:val="24"/>
              </w:rPr>
              <w:t>·人脸对齐。人脸对齐的目标是使用一组位于图像中固定位置的参考点来缩放和裁剪人脸图像。这个过程通常需要使用一个特征点检测器来寻找一组人脸特征点，在简单的</w:t>
            </w:r>
            <w:r w:rsidRPr="00A751AE">
              <w:rPr>
                <w:rFonts w:hint="eastAsia"/>
                <w:sz w:val="24"/>
              </w:rPr>
              <w:t xml:space="preserve"> 2D </w:t>
            </w:r>
            <w:r w:rsidRPr="00A751AE">
              <w:rPr>
                <w:rFonts w:hint="eastAsia"/>
                <w:sz w:val="24"/>
              </w:rPr>
              <w:t>对齐情况中，即为寻找最适合参考点的最佳仿射变换。更复杂的</w:t>
            </w:r>
            <w:r w:rsidRPr="00A751AE">
              <w:rPr>
                <w:rFonts w:hint="eastAsia"/>
                <w:sz w:val="24"/>
              </w:rPr>
              <w:t xml:space="preserve"> 3D </w:t>
            </w:r>
            <w:r w:rsidRPr="00A751AE">
              <w:rPr>
                <w:rFonts w:hint="eastAsia"/>
                <w:sz w:val="24"/>
              </w:rPr>
              <w:t>对齐算法还能实现人脸正面化，即将人脸的姿势调整到正面向前。</w:t>
            </w:r>
          </w:p>
          <w:p w14:paraId="25458E02" w14:textId="77777777" w:rsidR="00DE7334" w:rsidRDefault="00DE7334" w:rsidP="00DE7334">
            <w:pPr>
              <w:pStyle w:val="af"/>
              <w:widowControl/>
              <w:ind w:firstLineChars="0" w:firstLine="0"/>
              <w:rPr>
                <w:rFonts w:ascii="宋体" w:eastAsia="宋体" w:hAnsi="宋体" w:cs="宋体"/>
                <w:szCs w:val="24"/>
              </w:rPr>
            </w:pPr>
            <w:r>
              <w:rPr>
                <w:rFonts w:ascii="宋体" w:eastAsia="宋体" w:hAnsi="宋体" w:cs="宋体"/>
                <w:noProof/>
                <w:szCs w:val="24"/>
              </w:rPr>
              <w:drawing>
                <wp:inline distT="0" distB="0" distL="114300" distR="114300" wp14:anchorId="1783AECC" wp14:editId="31D5997C">
                  <wp:extent cx="5190490" cy="2149475"/>
                  <wp:effectExtent l="0" t="0" r="6350" b="1460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35"/>
                          <a:stretch>
                            <a:fillRect/>
                          </a:stretch>
                        </pic:blipFill>
                        <pic:spPr>
                          <a:xfrm>
                            <a:off x="0" y="0"/>
                            <a:ext cx="5190490" cy="2149475"/>
                          </a:xfrm>
                          <a:prstGeom prst="rect">
                            <a:avLst/>
                          </a:prstGeom>
                          <a:noFill/>
                          <a:ln w="9525">
                            <a:noFill/>
                          </a:ln>
                        </pic:spPr>
                      </pic:pic>
                    </a:graphicData>
                  </a:graphic>
                </wp:inline>
              </w:drawing>
            </w:r>
          </w:p>
          <w:p w14:paraId="78659A05" w14:textId="6E04B462" w:rsidR="00DE7334" w:rsidRPr="00A751AE" w:rsidRDefault="00DE7334" w:rsidP="00A751AE">
            <w:pPr>
              <w:spacing w:beforeLines="50" w:before="120"/>
              <w:jc w:val="center"/>
              <w:rPr>
                <w:sz w:val="24"/>
              </w:rPr>
            </w:pPr>
            <w:r w:rsidRPr="00A751AE">
              <w:rPr>
                <w:rFonts w:hint="eastAsia"/>
                <w:sz w:val="24"/>
              </w:rPr>
              <w:t>利用同一组参考点对齐后的人脸图像</w:t>
            </w:r>
          </w:p>
          <w:p w14:paraId="6CD2B3F7" w14:textId="77777777" w:rsidR="00DE7334" w:rsidRPr="00A751AE" w:rsidRDefault="00DE7334" w:rsidP="00A751AE">
            <w:pPr>
              <w:spacing w:beforeLines="50" w:before="120"/>
              <w:jc w:val="left"/>
              <w:rPr>
                <w:sz w:val="24"/>
              </w:rPr>
            </w:pPr>
            <w:r w:rsidRPr="00A751AE">
              <w:rPr>
                <w:rFonts w:hint="eastAsia"/>
                <w:sz w:val="24"/>
              </w:rPr>
              <w:t>·人脸表征。在人脸表征阶段，人脸图像的</w:t>
            </w:r>
            <w:proofErr w:type="gramStart"/>
            <w:r w:rsidRPr="00A751AE">
              <w:rPr>
                <w:rFonts w:hint="eastAsia"/>
                <w:sz w:val="24"/>
              </w:rPr>
              <w:t>像素值</w:t>
            </w:r>
            <w:proofErr w:type="gramEnd"/>
            <w:r w:rsidRPr="00A751AE">
              <w:rPr>
                <w:rFonts w:hint="eastAsia"/>
                <w:sz w:val="24"/>
              </w:rPr>
              <w:t>会被转换成紧凑且可判别的特征向</w:t>
            </w:r>
            <w:r w:rsidRPr="00A751AE">
              <w:rPr>
                <w:rFonts w:hint="eastAsia"/>
                <w:sz w:val="24"/>
              </w:rPr>
              <w:lastRenderedPageBreak/>
              <w:t>量，这也被称为模板（</w:t>
            </w:r>
            <w:r w:rsidRPr="00A751AE">
              <w:rPr>
                <w:rFonts w:hint="eastAsia"/>
                <w:sz w:val="24"/>
              </w:rPr>
              <w:t>template</w:t>
            </w:r>
            <w:r w:rsidRPr="00A751AE">
              <w:rPr>
                <w:rFonts w:hint="eastAsia"/>
                <w:sz w:val="24"/>
              </w:rPr>
              <w:t>）。理想情况下，同一个主体的所有人脸都应该映射到相似的特征向量。</w:t>
            </w:r>
          </w:p>
          <w:p w14:paraId="6A4EF833" w14:textId="77777777" w:rsidR="00DE7334" w:rsidRPr="00A751AE" w:rsidRDefault="00DE7334" w:rsidP="00A751AE">
            <w:pPr>
              <w:spacing w:beforeLines="50" w:before="120"/>
              <w:jc w:val="left"/>
              <w:rPr>
                <w:sz w:val="24"/>
              </w:rPr>
            </w:pPr>
            <w:r w:rsidRPr="00A751AE">
              <w:rPr>
                <w:rFonts w:hint="eastAsia"/>
                <w:sz w:val="24"/>
              </w:rPr>
              <w:t>·人脸匹配。在人脸匹配构建模块中，两个模板会进行比较，从而得到一个相似度分数，该分数给出了两者属于同一个主体的可能性。</w:t>
            </w:r>
          </w:p>
          <w:p w14:paraId="7294A4E6" w14:textId="77777777" w:rsidR="00DE7334" w:rsidRPr="00A751AE" w:rsidRDefault="00DE7334" w:rsidP="00A751AE">
            <w:pPr>
              <w:spacing w:beforeLines="50" w:before="120"/>
              <w:jc w:val="left"/>
              <w:rPr>
                <w:sz w:val="24"/>
              </w:rPr>
            </w:pPr>
            <w:r w:rsidRPr="00A751AE">
              <w:rPr>
                <w:rFonts w:hint="eastAsia"/>
                <w:sz w:val="24"/>
              </w:rPr>
              <w:t>·卷积神经网络（</w:t>
            </w:r>
            <w:r w:rsidRPr="00A751AE">
              <w:rPr>
                <w:rFonts w:hint="eastAsia"/>
                <w:sz w:val="24"/>
              </w:rPr>
              <w:t>CNN</w:t>
            </w:r>
            <w:r w:rsidRPr="00A751AE">
              <w:rPr>
                <w:rFonts w:hint="eastAsia"/>
                <w:sz w:val="24"/>
              </w:rPr>
              <w:t>）是人脸识别方面最常用的一类深度学习方法。深度学习方法的主要优势是可用大量数据来训练，从而学到对训练数据中出现的变化情况稳健的人脸表征。这种方法不需要设计对不同类型的类内差异（比如光照、姿势、面部表情、年龄等）稳健的特定特征，而是可以从训练数据中学到它们。深度学习方法的主要短板是它们需要使用非常大的数据集来训练，而且这些数据集中需要包含足够的变化，从而可以泛化到未曾见过的样本上。幸运的是，一些包含自然人脸图像的大规模人脸数据集已被公开，可被用来训练</w:t>
            </w:r>
            <w:r w:rsidRPr="00A751AE">
              <w:rPr>
                <w:rFonts w:hint="eastAsia"/>
                <w:sz w:val="24"/>
              </w:rPr>
              <w:t xml:space="preserve"> CNN </w:t>
            </w:r>
            <w:r w:rsidRPr="00A751AE">
              <w:rPr>
                <w:rFonts w:hint="eastAsia"/>
                <w:sz w:val="24"/>
              </w:rPr>
              <w:t>模型。除了学习判别特征，神经网络还可以降维，并可被训练成分类器或使用度量学习方法。</w:t>
            </w:r>
            <w:r w:rsidRPr="00A751AE">
              <w:rPr>
                <w:rFonts w:hint="eastAsia"/>
                <w:sz w:val="24"/>
              </w:rPr>
              <w:t xml:space="preserve">CNN </w:t>
            </w:r>
            <w:r w:rsidRPr="00A751AE">
              <w:rPr>
                <w:rFonts w:hint="eastAsia"/>
                <w:sz w:val="24"/>
              </w:rPr>
              <w:t>被认为是</w:t>
            </w:r>
            <w:proofErr w:type="gramStart"/>
            <w:r w:rsidRPr="00A751AE">
              <w:rPr>
                <w:rFonts w:hint="eastAsia"/>
                <w:sz w:val="24"/>
              </w:rPr>
              <w:t>端到端可训练</w:t>
            </w:r>
            <w:proofErr w:type="gramEnd"/>
            <w:r w:rsidRPr="00A751AE">
              <w:rPr>
                <w:rFonts w:hint="eastAsia"/>
                <w:sz w:val="24"/>
              </w:rPr>
              <w:t>的系统，无需与任何其它特定方法结合。</w:t>
            </w:r>
            <w:r w:rsidRPr="00A751AE">
              <w:rPr>
                <w:rFonts w:hint="eastAsia"/>
                <w:sz w:val="24"/>
              </w:rPr>
              <w:t xml:space="preserve"> </w:t>
            </w:r>
          </w:p>
          <w:p w14:paraId="4B870CBB" w14:textId="77777777" w:rsidR="00DE7334" w:rsidRPr="00A751AE" w:rsidRDefault="00DE7334" w:rsidP="00A751AE">
            <w:pPr>
              <w:spacing w:beforeLines="50" w:before="120"/>
              <w:jc w:val="left"/>
              <w:rPr>
                <w:sz w:val="24"/>
              </w:rPr>
            </w:pPr>
            <w:r w:rsidRPr="00A751AE">
              <w:rPr>
                <w:rFonts w:hint="eastAsia"/>
                <w:sz w:val="24"/>
              </w:rPr>
              <w:t>智能物流</w:t>
            </w:r>
            <w:proofErr w:type="gramStart"/>
            <w:r w:rsidRPr="00A751AE">
              <w:rPr>
                <w:rFonts w:hint="eastAsia"/>
                <w:sz w:val="24"/>
              </w:rPr>
              <w:t>配送车</w:t>
            </w:r>
            <w:proofErr w:type="gramEnd"/>
            <w:r w:rsidRPr="00A751AE">
              <w:rPr>
                <w:rFonts w:hint="eastAsia"/>
                <w:sz w:val="24"/>
              </w:rPr>
              <w:t>搭载摄像头，首先收集小区相关住户的头像信息来构建脸型数据集，通过</w:t>
            </w:r>
            <w:proofErr w:type="spellStart"/>
            <w:r w:rsidRPr="00A751AE">
              <w:rPr>
                <w:rFonts w:hint="eastAsia"/>
                <w:sz w:val="24"/>
              </w:rPr>
              <w:t>pytorch</w:t>
            </w:r>
            <w:proofErr w:type="spellEnd"/>
            <w:r w:rsidRPr="00A751AE">
              <w:rPr>
                <w:rFonts w:hint="eastAsia"/>
                <w:sz w:val="24"/>
              </w:rPr>
              <w:t>搭建</w:t>
            </w:r>
            <w:proofErr w:type="spellStart"/>
            <w:r w:rsidRPr="00A751AE">
              <w:rPr>
                <w:rFonts w:hint="eastAsia"/>
                <w:sz w:val="24"/>
              </w:rPr>
              <w:t>vgg</w:t>
            </w:r>
            <w:proofErr w:type="spellEnd"/>
            <w:r w:rsidRPr="00A751AE">
              <w:rPr>
                <w:rFonts w:hint="eastAsia"/>
                <w:sz w:val="24"/>
              </w:rPr>
              <w:t>-face</w:t>
            </w:r>
            <w:r w:rsidRPr="00A751AE">
              <w:rPr>
                <w:rFonts w:hint="eastAsia"/>
                <w:sz w:val="24"/>
              </w:rPr>
              <w:t>网络进行训练。采集相关的图像信息传输给中央信息处理端。中央信息处理端对采集到的图像信息进行简单锐化处理，首先来利用</w:t>
            </w:r>
            <w:proofErr w:type="spellStart"/>
            <w:r w:rsidRPr="00A751AE">
              <w:rPr>
                <w:rFonts w:hint="eastAsia"/>
                <w:sz w:val="24"/>
              </w:rPr>
              <w:t>opencv+dlib</w:t>
            </w:r>
            <w:proofErr w:type="spellEnd"/>
            <w:proofErr w:type="gramStart"/>
            <w:r w:rsidRPr="00A751AE">
              <w:rPr>
                <w:rFonts w:hint="eastAsia"/>
                <w:sz w:val="24"/>
              </w:rPr>
              <w:t>库实现</w:t>
            </w:r>
            <w:proofErr w:type="gramEnd"/>
            <w:r w:rsidRPr="00A751AE">
              <w:rPr>
                <w:rFonts w:hint="eastAsia"/>
                <w:sz w:val="24"/>
              </w:rPr>
              <w:t>人脸检测，来判断图像中是否存在人脸。随后利用</w:t>
            </w:r>
            <w:proofErr w:type="spellStart"/>
            <w:r w:rsidRPr="00A751AE">
              <w:rPr>
                <w:rFonts w:hint="eastAsia"/>
                <w:sz w:val="24"/>
              </w:rPr>
              <w:t>opencv</w:t>
            </w:r>
            <w:proofErr w:type="spellEnd"/>
            <w:r w:rsidRPr="00A751AE">
              <w:rPr>
                <w:rFonts w:hint="eastAsia"/>
                <w:sz w:val="24"/>
              </w:rPr>
              <w:t>仿射变换实现人脸对齐，随后通过训练好的模型来进行人脸的匹配，如果结果为最终接收人员，则将数据上传，取出物件。</w:t>
            </w:r>
          </w:p>
          <w:p w14:paraId="17004178" w14:textId="186C6917" w:rsidR="00DE7334" w:rsidRPr="00A751AE" w:rsidRDefault="00A751AE" w:rsidP="00A751AE">
            <w:pPr>
              <w:spacing w:beforeLines="50" w:before="120"/>
              <w:jc w:val="left"/>
              <w:rPr>
                <w:b/>
                <w:bCs/>
                <w:sz w:val="24"/>
              </w:rPr>
            </w:pPr>
            <w:r w:rsidRPr="00A751AE">
              <w:rPr>
                <w:b/>
                <w:bCs/>
                <w:sz w:val="24"/>
              </w:rPr>
              <w:t>3.</w:t>
            </w:r>
            <w:r w:rsidR="00DE7334" w:rsidRPr="00A751AE">
              <w:rPr>
                <w:rFonts w:hint="eastAsia"/>
                <w:b/>
                <w:bCs/>
                <w:sz w:val="24"/>
              </w:rPr>
              <w:t>5.4</w:t>
            </w:r>
            <w:r w:rsidR="00DE7334" w:rsidRPr="00A751AE">
              <w:rPr>
                <w:b/>
                <w:bCs/>
                <w:sz w:val="24"/>
              </w:rPr>
              <w:t xml:space="preserve"> </w:t>
            </w:r>
            <w:r w:rsidR="00DE7334" w:rsidRPr="00A751AE">
              <w:rPr>
                <w:rFonts w:hint="eastAsia"/>
                <w:b/>
                <w:bCs/>
                <w:sz w:val="24"/>
              </w:rPr>
              <w:t>深度学习在机器人上的应用</w:t>
            </w:r>
          </w:p>
          <w:p w14:paraId="7FDC62C5" w14:textId="77777777" w:rsidR="00DE7334" w:rsidRPr="00A751AE" w:rsidRDefault="00DE7334" w:rsidP="00A751AE">
            <w:pPr>
              <w:spacing w:beforeLines="50" w:before="120"/>
              <w:jc w:val="left"/>
              <w:rPr>
                <w:sz w:val="24"/>
              </w:rPr>
            </w:pPr>
            <w:r w:rsidRPr="00A751AE">
              <w:rPr>
                <w:sz w:val="24"/>
              </w:rPr>
              <w:t>我们使用的</w:t>
            </w:r>
            <w:r w:rsidRPr="00A751AE">
              <w:rPr>
                <w:sz w:val="24"/>
              </w:rPr>
              <w:t>Faster R-CNN</w:t>
            </w:r>
            <w:r w:rsidRPr="00A751AE">
              <w:rPr>
                <w:sz w:val="24"/>
              </w:rPr>
              <w:t>深度学习框架是基于</w:t>
            </w:r>
            <w:r w:rsidRPr="00A751AE">
              <w:rPr>
                <w:rFonts w:hint="eastAsia"/>
                <w:sz w:val="24"/>
              </w:rPr>
              <w:t>C++</w:t>
            </w:r>
            <w:r w:rsidRPr="00A751AE">
              <w:rPr>
                <w:sz w:val="24"/>
              </w:rPr>
              <w:t>的实现，将其移植到</w:t>
            </w:r>
            <w:r w:rsidRPr="00A751AE">
              <w:rPr>
                <w:sz w:val="24"/>
              </w:rPr>
              <w:t>ROS</w:t>
            </w:r>
            <w:r w:rsidRPr="00A751AE">
              <w:rPr>
                <w:sz w:val="24"/>
              </w:rPr>
              <w:t>上用于机器人的目标检测。</w:t>
            </w:r>
          </w:p>
          <w:p w14:paraId="44C61906" w14:textId="455C6C0D" w:rsidR="00DE7334" w:rsidRDefault="0078265B" w:rsidP="00A751AE">
            <w:pPr>
              <w:spacing w:beforeLines="50" w:before="120"/>
              <w:jc w:val="left"/>
              <w:rPr>
                <w:sz w:val="24"/>
              </w:rPr>
            </w:pPr>
            <w:r w:rsidRPr="00A751AE">
              <w:rPr>
                <w:noProof/>
                <w:sz w:val="24"/>
              </w:rPr>
              <w:drawing>
                <wp:anchor distT="0" distB="0" distL="114300" distR="114300" simplePos="0" relativeHeight="251659264" behindDoc="0" locked="0" layoutInCell="1" allowOverlap="1" wp14:anchorId="6A6DE790" wp14:editId="481FA9FB">
                  <wp:simplePos x="0" y="0"/>
                  <wp:positionH relativeFrom="margin">
                    <wp:posOffset>20436</wp:posOffset>
                  </wp:positionH>
                  <wp:positionV relativeFrom="paragraph">
                    <wp:posOffset>517756</wp:posOffset>
                  </wp:positionV>
                  <wp:extent cx="5274310" cy="203898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038985"/>
                          </a:xfrm>
                          <a:prstGeom prst="rect">
                            <a:avLst/>
                          </a:prstGeom>
                          <a:noFill/>
                          <a:ln>
                            <a:noFill/>
                          </a:ln>
                        </pic:spPr>
                      </pic:pic>
                    </a:graphicData>
                  </a:graphic>
                </wp:anchor>
              </w:drawing>
            </w:r>
            <w:r w:rsidR="00DE7334" w:rsidRPr="00A751AE">
              <w:rPr>
                <w:sz w:val="24"/>
              </w:rPr>
              <w:t>使用预先训练好的</w:t>
            </w:r>
            <w:proofErr w:type="spellStart"/>
            <w:r w:rsidR="00DE7334" w:rsidRPr="00A751AE">
              <w:rPr>
                <w:sz w:val="24"/>
              </w:rPr>
              <w:t>caffemodel</w:t>
            </w:r>
            <w:proofErr w:type="spellEnd"/>
            <w:r w:rsidR="00DE7334" w:rsidRPr="00A751AE">
              <w:rPr>
                <w:rFonts w:hint="eastAsia"/>
                <w:sz w:val="24"/>
              </w:rPr>
              <w:t>模型文件</w:t>
            </w:r>
            <w:r w:rsidR="00DE7334" w:rsidRPr="00A751AE">
              <w:rPr>
                <w:sz w:val="24"/>
              </w:rPr>
              <w:t>在本地电脑上进行目标识别</w:t>
            </w:r>
            <w:r w:rsidR="00DE7334" w:rsidRPr="00A751AE">
              <w:rPr>
                <w:rFonts w:hint="eastAsia"/>
                <w:sz w:val="24"/>
              </w:rPr>
              <w:t>的正确率较为理想</w:t>
            </w:r>
            <w:r w:rsidR="00DE7334" w:rsidRPr="00A751AE">
              <w:rPr>
                <w:sz w:val="24"/>
              </w:rPr>
              <w:t>，如下图所示：</w:t>
            </w:r>
          </w:p>
          <w:p w14:paraId="6E3CC319" w14:textId="01C8E10C" w:rsidR="0078265B" w:rsidRPr="0078265B" w:rsidRDefault="0078265B" w:rsidP="0078265B">
            <w:pPr>
              <w:spacing w:beforeLines="50" w:before="120"/>
              <w:jc w:val="center"/>
              <w:rPr>
                <w:sz w:val="24"/>
              </w:rPr>
            </w:pPr>
            <w:r w:rsidRPr="00A751AE">
              <w:rPr>
                <w:rFonts w:hint="eastAsia"/>
                <w:sz w:val="24"/>
              </w:rPr>
              <w:t>深度学习</w:t>
            </w:r>
            <w:r w:rsidRPr="00A751AE">
              <w:rPr>
                <w:sz w:val="24"/>
              </w:rPr>
              <w:t>在本地电脑上的测试结果</w:t>
            </w:r>
          </w:p>
          <w:p w14:paraId="63149542" w14:textId="77777777" w:rsidR="00DE7334" w:rsidRPr="00A751AE" w:rsidRDefault="00DE7334" w:rsidP="00A751AE">
            <w:pPr>
              <w:spacing w:beforeLines="50" w:before="120"/>
              <w:jc w:val="left"/>
              <w:rPr>
                <w:sz w:val="24"/>
              </w:rPr>
            </w:pPr>
            <w:r w:rsidRPr="00A751AE">
              <w:rPr>
                <w:rFonts w:hint="eastAsia"/>
                <w:sz w:val="24"/>
              </w:rPr>
              <w:t>我们希望将深度学习移植到机器人操作系统中</w:t>
            </w:r>
            <w:r w:rsidRPr="00A751AE">
              <w:rPr>
                <w:sz w:val="24"/>
              </w:rPr>
              <w:t>，所以将其移植到</w:t>
            </w:r>
            <w:r w:rsidRPr="00A751AE">
              <w:rPr>
                <w:sz w:val="24"/>
              </w:rPr>
              <w:t>ROS</w:t>
            </w:r>
            <w:r w:rsidRPr="00A751AE">
              <w:rPr>
                <w:sz w:val="24"/>
              </w:rPr>
              <w:t>平台上后进行测试和在本地电脑上相比同样得到了非常高的效果。如下图所示。</w:t>
            </w:r>
          </w:p>
          <w:p w14:paraId="27AEFA17" w14:textId="77777777" w:rsidR="00DE7334" w:rsidRPr="00A751AE" w:rsidRDefault="00DE7334" w:rsidP="00A751AE">
            <w:pPr>
              <w:spacing w:beforeLines="50" w:before="120"/>
              <w:jc w:val="left"/>
              <w:rPr>
                <w:sz w:val="24"/>
              </w:rPr>
            </w:pPr>
            <w:r w:rsidRPr="00A751AE">
              <w:rPr>
                <w:noProof/>
                <w:sz w:val="24"/>
              </w:rPr>
              <w:lastRenderedPageBreak/>
              <w:drawing>
                <wp:inline distT="0" distB="0" distL="114300" distR="114300" wp14:anchorId="2078D670" wp14:editId="56C73A63">
                  <wp:extent cx="1891665" cy="1601470"/>
                  <wp:effectExtent l="0" t="0" r="0" b="0"/>
                  <wp:docPr id="20" name="图片 2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1"/>
                          <pic:cNvPicPr>
                            <a:picLocks noChangeAspect="1"/>
                          </pic:cNvPicPr>
                        </pic:nvPicPr>
                        <pic:blipFill>
                          <a:blip r:embed="rId37"/>
                          <a:stretch>
                            <a:fillRect/>
                          </a:stretch>
                        </pic:blipFill>
                        <pic:spPr>
                          <a:xfrm>
                            <a:off x="0" y="0"/>
                            <a:ext cx="1906525" cy="1614081"/>
                          </a:xfrm>
                          <a:prstGeom prst="rect">
                            <a:avLst/>
                          </a:prstGeom>
                        </pic:spPr>
                      </pic:pic>
                    </a:graphicData>
                  </a:graphic>
                </wp:inline>
              </w:drawing>
            </w:r>
            <w:r w:rsidRPr="00A751AE">
              <w:rPr>
                <w:sz w:val="24"/>
              </w:rPr>
              <w:t xml:space="preserve">      </w:t>
            </w:r>
            <w:r w:rsidRPr="00A751AE">
              <w:rPr>
                <w:noProof/>
                <w:sz w:val="24"/>
              </w:rPr>
              <w:drawing>
                <wp:inline distT="0" distB="0" distL="0" distR="0" wp14:anchorId="3417CE8B" wp14:editId="105B7787">
                  <wp:extent cx="2027555" cy="15862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
                          <a:srcRect r="23647"/>
                          <a:stretch>
                            <a:fillRect/>
                          </a:stretch>
                        </pic:blipFill>
                        <pic:spPr>
                          <a:xfrm>
                            <a:off x="0" y="0"/>
                            <a:ext cx="2036358" cy="1592952"/>
                          </a:xfrm>
                          <a:prstGeom prst="rect">
                            <a:avLst/>
                          </a:prstGeom>
                          <a:ln>
                            <a:noFill/>
                          </a:ln>
                        </pic:spPr>
                      </pic:pic>
                    </a:graphicData>
                  </a:graphic>
                </wp:inline>
              </w:drawing>
            </w:r>
          </w:p>
          <w:p w14:paraId="7EBD1A85" w14:textId="126E3B31" w:rsidR="00DE7334" w:rsidRPr="00A751AE" w:rsidRDefault="00DE7334" w:rsidP="0078265B">
            <w:pPr>
              <w:spacing w:beforeLines="50" w:before="120"/>
              <w:jc w:val="center"/>
              <w:rPr>
                <w:sz w:val="24"/>
              </w:rPr>
            </w:pPr>
            <w:r w:rsidRPr="00A751AE">
              <w:rPr>
                <w:sz w:val="24"/>
              </w:rPr>
              <w:t>深度学习在机器人上的实际应用</w:t>
            </w:r>
          </w:p>
          <w:p w14:paraId="37AF5C2C" w14:textId="77777777" w:rsidR="00DE7334" w:rsidRPr="00A751AE" w:rsidRDefault="00DE7334" w:rsidP="00A751AE">
            <w:pPr>
              <w:spacing w:beforeLines="50" w:before="120"/>
              <w:jc w:val="left"/>
              <w:rPr>
                <w:sz w:val="24"/>
              </w:rPr>
            </w:pPr>
            <w:r w:rsidRPr="00A751AE">
              <w:rPr>
                <w:sz w:val="24"/>
              </w:rPr>
              <w:t>使用机器人上的摄像头对视野中的目标进行检测并识别出其中的</w:t>
            </w:r>
            <w:r w:rsidRPr="00A751AE">
              <w:rPr>
                <w:rFonts w:hint="eastAsia"/>
                <w:sz w:val="24"/>
              </w:rPr>
              <w:t>目标物体</w:t>
            </w:r>
            <w:r w:rsidRPr="00A751AE">
              <w:rPr>
                <w:sz w:val="24"/>
              </w:rPr>
              <w:t>。</w:t>
            </w:r>
          </w:p>
          <w:p w14:paraId="5D6FE790" w14:textId="29E17243" w:rsidR="00DE7334" w:rsidRPr="00A751AE" w:rsidRDefault="00DE7334" w:rsidP="00A751AE">
            <w:pPr>
              <w:spacing w:beforeLines="50" w:before="120"/>
              <w:jc w:val="left"/>
              <w:rPr>
                <w:sz w:val="24"/>
              </w:rPr>
            </w:pPr>
            <w:r w:rsidRPr="00A751AE">
              <w:rPr>
                <w:sz w:val="24"/>
              </w:rPr>
              <w:t>红色方框</w:t>
            </w:r>
            <w:r w:rsidRPr="00A751AE">
              <w:rPr>
                <w:rFonts w:hint="eastAsia"/>
                <w:sz w:val="24"/>
              </w:rPr>
              <w:t>框选出</w:t>
            </w:r>
            <w:r w:rsidRPr="00A751AE">
              <w:rPr>
                <w:sz w:val="24"/>
              </w:rPr>
              <w:t>的区域就是使用深度学习算法对机器人上的摄像头得到的</w:t>
            </w:r>
            <w:r w:rsidRPr="00A751AE">
              <w:rPr>
                <w:rFonts w:hint="eastAsia"/>
                <w:sz w:val="24"/>
              </w:rPr>
              <w:t>单帧视频信息</w:t>
            </w:r>
            <w:r w:rsidRPr="00A751AE">
              <w:rPr>
                <w:sz w:val="24"/>
              </w:rPr>
              <w:t>识别后的结果。可以看到，</w:t>
            </w:r>
            <w:r w:rsidRPr="00A751AE">
              <w:rPr>
                <w:rFonts w:hint="eastAsia"/>
                <w:sz w:val="24"/>
              </w:rPr>
              <w:t>目标人员</w:t>
            </w:r>
            <w:r w:rsidRPr="00A751AE">
              <w:rPr>
                <w:sz w:val="24"/>
              </w:rPr>
              <w:t>（一个玩具娃娃）的姿势非常不利于检测，有时甚至人眼都无法辨别出来，这样也真正模拟出来了需要机器人进行</w:t>
            </w:r>
            <w:r w:rsidRPr="00A751AE">
              <w:rPr>
                <w:rFonts w:hint="eastAsia"/>
                <w:sz w:val="24"/>
              </w:rPr>
              <w:t>识别住户人员</w:t>
            </w:r>
            <w:r w:rsidRPr="00A751AE">
              <w:rPr>
                <w:sz w:val="24"/>
              </w:rPr>
              <w:t>时的难度要求。</w:t>
            </w:r>
          </w:p>
          <w:p w14:paraId="29136883" w14:textId="48E94C4E" w:rsidR="00DE7334" w:rsidRPr="00A751AE" w:rsidRDefault="00DE7334" w:rsidP="00A751AE">
            <w:pPr>
              <w:spacing w:beforeLines="50" w:before="120"/>
              <w:jc w:val="left"/>
              <w:rPr>
                <w:sz w:val="24"/>
              </w:rPr>
            </w:pPr>
            <w:r w:rsidRPr="00A751AE">
              <w:rPr>
                <w:rFonts w:hint="eastAsia"/>
                <w:sz w:val="24"/>
              </w:rPr>
              <w:t>使用特殊标志模拟需要消毒区域进行目标检测的效果图，可以看到</w:t>
            </w:r>
            <w:proofErr w:type="gramStart"/>
            <w:r w:rsidRPr="00A751AE">
              <w:rPr>
                <w:rFonts w:hint="eastAsia"/>
                <w:sz w:val="24"/>
              </w:rPr>
              <w:t>一</w:t>
            </w:r>
            <w:proofErr w:type="gramEnd"/>
            <w:r w:rsidRPr="00A751AE">
              <w:rPr>
                <w:rFonts w:hint="eastAsia"/>
                <w:sz w:val="24"/>
              </w:rPr>
              <w:t>张贴在墙上的</w:t>
            </w:r>
            <w:r w:rsidRPr="00A751AE">
              <w:rPr>
                <w:rFonts w:hint="eastAsia"/>
                <w:sz w:val="24"/>
              </w:rPr>
              <w:t>A4</w:t>
            </w:r>
            <w:r w:rsidRPr="00A751AE">
              <w:rPr>
                <w:rFonts w:hint="eastAsia"/>
                <w:sz w:val="24"/>
              </w:rPr>
              <w:t>大小的纸张上有</w:t>
            </w:r>
            <w:r w:rsidRPr="00A751AE">
              <w:rPr>
                <w:rFonts w:hint="eastAsia"/>
                <w:sz w:val="24"/>
              </w:rPr>
              <w:t>6</w:t>
            </w:r>
            <w:r w:rsidRPr="00A751AE">
              <w:rPr>
                <w:rFonts w:hint="eastAsia"/>
                <w:sz w:val="24"/>
              </w:rPr>
              <w:t>个不同的特殊标志。而使用深度学习算法进行目标检测时，</w:t>
            </w:r>
            <w:r w:rsidRPr="00A751AE">
              <w:rPr>
                <w:rFonts w:hint="eastAsia"/>
                <w:sz w:val="24"/>
              </w:rPr>
              <w:t>6</w:t>
            </w:r>
            <w:r w:rsidRPr="00A751AE">
              <w:rPr>
                <w:rFonts w:hint="eastAsia"/>
                <w:sz w:val="24"/>
              </w:rPr>
              <w:t>个不同的特殊标志均被成功的检测出来，并且其中的内容也显示在了输出图像和右上角的终端中。</w:t>
            </w:r>
          </w:p>
          <w:p w14:paraId="689D4453" w14:textId="77777777" w:rsidR="00DE7334" w:rsidRPr="00A751AE" w:rsidRDefault="00DE7334" w:rsidP="00A751AE">
            <w:pPr>
              <w:spacing w:beforeLines="50" w:before="120"/>
              <w:jc w:val="left"/>
              <w:rPr>
                <w:sz w:val="24"/>
              </w:rPr>
            </w:pPr>
            <w:r w:rsidRPr="00A751AE">
              <w:rPr>
                <w:rFonts w:hint="eastAsia"/>
                <w:sz w:val="24"/>
              </w:rPr>
              <w:t>所以</w:t>
            </w:r>
            <w:r w:rsidRPr="00A751AE">
              <w:rPr>
                <w:sz w:val="24"/>
              </w:rPr>
              <w:t>只要预先训练好的样本集</w:t>
            </w:r>
            <w:r w:rsidRPr="00A751AE">
              <w:rPr>
                <w:rFonts w:hint="eastAsia"/>
                <w:sz w:val="24"/>
              </w:rPr>
              <w:t>的规模符合要求</w:t>
            </w:r>
            <w:r w:rsidRPr="00A751AE">
              <w:rPr>
                <w:sz w:val="24"/>
              </w:rPr>
              <w:t>，</w:t>
            </w:r>
            <w:r w:rsidRPr="00A751AE">
              <w:rPr>
                <w:rFonts w:hint="eastAsia"/>
                <w:sz w:val="24"/>
              </w:rPr>
              <w:t>使用深度学习算法进行目标识别即使</w:t>
            </w:r>
            <w:r w:rsidRPr="00A751AE">
              <w:rPr>
                <w:sz w:val="24"/>
              </w:rPr>
              <w:t>对于这种难度较大的目标</w:t>
            </w:r>
            <w:r w:rsidRPr="00A751AE">
              <w:rPr>
                <w:rFonts w:hint="eastAsia"/>
                <w:sz w:val="24"/>
              </w:rPr>
              <w:t>进行</w:t>
            </w:r>
            <w:r w:rsidRPr="00A751AE">
              <w:rPr>
                <w:sz w:val="24"/>
              </w:rPr>
              <w:t>识别也能够轻松胜任。</w:t>
            </w:r>
          </w:p>
          <w:p w14:paraId="74532314" w14:textId="77777777" w:rsidR="00DE7334" w:rsidRPr="00A751AE" w:rsidRDefault="00DE7334" w:rsidP="00A751AE">
            <w:pPr>
              <w:spacing w:beforeLines="50" w:before="120"/>
              <w:jc w:val="left"/>
              <w:rPr>
                <w:sz w:val="24"/>
              </w:rPr>
            </w:pPr>
            <w:r w:rsidRPr="00A751AE">
              <w:rPr>
                <w:noProof/>
                <w:sz w:val="24"/>
              </w:rPr>
              <w:drawing>
                <wp:inline distT="0" distB="0" distL="114300" distR="114300" wp14:anchorId="20051F08" wp14:editId="7F843717">
                  <wp:extent cx="5266055" cy="2962275"/>
                  <wp:effectExtent l="0" t="0" r="10795" b="9525"/>
                  <wp:docPr id="21" name="图片 21" descr="Screenshot from 2017-04-12 20_59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shot from 2017-04-12 20_59_48"/>
                          <pic:cNvPicPr>
                            <a:picLocks noChangeAspect="1"/>
                          </pic:cNvPicPr>
                        </pic:nvPicPr>
                        <pic:blipFill>
                          <a:blip r:embed="rId39"/>
                          <a:stretch>
                            <a:fillRect/>
                          </a:stretch>
                        </pic:blipFill>
                        <pic:spPr>
                          <a:xfrm>
                            <a:off x="0" y="0"/>
                            <a:ext cx="5266055" cy="2962275"/>
                          </a:xfrm>
                          <a:prstGeom prst="rect">
                            <a:avLst/>
                          </a:prstGeom>
                        </pic:spPr>
                      </pic:pic>
                    </a:graphicData>
                  </a:graphic>
                </wp:inline>
              </w:drawing>
            </w:r>
          </w:p>
          <w:p w14:paraId="3475AAEE" w14:textId="39212F9E" w:rsidR="00DE7334" w:rsidRPr="00A751AE" w:rsidRDefault="00DE7334" w:rsidP="0078265B">
            <w:pPr>
              <w:spacing w:beforeLines="50" w:before="120"/>
              <w:jc w:val="center"/>
              <w:rPr>
                <w:sz w:val="24"/>
              </w:rPr>
            </w:pPr>
            <w:r w:rsidRPr="00A751AE">
              <w:rPr>
                <w:rFonts w:hint="eastAsia"/>
                <w:sz w:val="24"/>
              </w:rPr>
              <w:t>使用特殊标志模拟</w:t>
            </w:r>
            <w:r w:rsidRPr="00A751AE">
              <w:rPr>
                <w:sz w:val="24"/>
              </w:rPr>
              <w:t>危险</w:t>
            </w:r>
            <w:r w:rsidRPr="00A751AE">
              <w:rPr>
                <w:rFonts w:hint="eastAsia"/>
                <w:sz w:val="24"/>
              </w:rPr>
              <w:t>物品进行目标检测效果图</w:t>
            </w:r>
          </w:p>
          <w:p w14:paraId="212B3F42" w14:textId="7A399444" w:rsidR="00DE7334" w:rsidRPr="0078265B" w:rsidRDefault="0078265B" w:rsidP="0078265B">
            <w:pPr>
              <w:spacing w:beforeLines="50" w:before="120"/>
              <w:jc w:val="left"/>
              <w:rPr>
                <w:b/>
                <w:bCs/>
                <w:sz w:val="24"/>
              </w:rPr>
            </w:pPr>
            <w:bookmarkStart w:id="42" w:name="_Toc69977486"/>
            <w:r w:rsidRPr="0078265B">
              <w:rPr>
                <w:b/>
                <w:bCs/>
                <w:sz w:val="24"/>
              </w:rPr>
              <w:t>3</w:t>
            </w:r>
            <w:r w:rsidR="00DE7334" w:rsidRPr="0078265B">
              <w:rPr>
                <w:rFonts w:hint="eastAsia"/>
                <w:b/>
                <w:bCs/>
                <w:sz w:val="24"/>
              </w:rPr>
              <w:t>.6</w:t>
            </w:r>
            <w:r w:rsidR="00DE7334" w:rsidRPr="0078265B">
              <w:rPr>
                <w:b/>
                <w:bCs/>
                <w:sz w:val="24"/>
              </w:rPr>
              <w:t xml:space="preserve"> </w:t>
            </w:r>
            <w:r w:rsidR="00DE7334" w:rsidRPr="0078265B">
              <w:rPr>
                <w:rFonts w:hint="eastAsia"/>
                <w:b/>
                <w:bCs/>
                <w:sz w:val="24"/>
              </w:rPr>
              <w:t>基于第四代移动通信技术实现摄像头</w:t>
            </w:r>
            <w:r w:rsidR="00DE7334" w:rsidRPr="0078265B">
              <w:rPr>
                <w:rFonts w:hint="eastAsia"/>
                <w:b/>
                <w:bCs/>
                <w:sz w:val="24"/>
              </w:rPr>
              <w:t>,</w:t>
            </w:r>
            <w:r w:rsidR="00DE7334" w:rsidRPr="0078265B">
              <w:rPr>
                <w:rFonts w:hint="eastAsia"/>
                <w:b/>
                <w:bCs/>
                <w:sz w:val="24"/>
              </w:rPr>
              <w:t>热传感，语音传输系统，远程操控</w:t>
            </w:r>
            <w:bookmarkEnd w:id="42"/>
          </w:p>
          <w:p w14:paraId="132695CE" w14:textId="77777777" w:rsidR="00DE7334" w:rsidRPr="0078265B" w:rsidRDefault="00DE7334" w:rsidP="0078265B">
            <w:pPr>
              <w:spacing w:beforeLines="50" w:before="120"/>
              <w:jc w:val="left"/>
              <w:rPr>
                <w:sz w:val="24"/>
              </w:rPr>
            </w:pPr>
            <w:r w:rsidRPr="0078265B">
              <w:rPr>
                <w:rFonts w:hint="eastAsia"/>
                <w:sz w:val="24"/>
              </w:rPr>
              <w:t>4G</w:t>
            </w:r>
            <w:r w:rsidRPr="0078265B">
              <w:rPr>
                <w:rFonts w:hint="eastAsia"/>
                <w:sz w:val="24"/>
              </w:rPr>
              <w:t>通信技术</w:t>
            </w:r>
            <w:proofErr w:type="gramStart"/>
            <w:r w:rsidRPr="0078265B">
              <w:rPr>
                <w:rFonts w:hint="eastAsia"/>
                <w:sz w:val="24"/>
              </w:rPr>
              <w:t>以之前</w:t>
            </w:r>
            <w:proofErr w:type="gramEnd"/>
            <w:r w:rsidRPr="0078265B">
              <w:rPr>
                <w:rFonts w:hint="eastAsia"/>
                <w:sz w:val="24"/>
              </w:rPr>
              <w:t>的</w:t>
            </w:r>
            <w:r w:rsidR="007E646B">
              <w:fldChar w:fldCharType="begin"/>
            </w:r>
            <w:r w:rsidR="007E646B">
              <w:instrText xml:space="preserve"> HYPERLINK "https://baike.baidu.com/item/2G/3110701" \t "https://baike.baidu.com/item/4G/_blank" </w:instrText>
            </w:r>
            <w:r w:rsidR="007E646B">
              <w:fldChar w:fldCharType="separate"/>
            </w:r>
            <w:r w:rsidRPr="0078265B">
              <w:rPr>
                <w:sz w:val="24"/>
              </w:rPr>
              <w:t>2G</w:t>
            </w:r>
            <w:r w:rsidR="007E646B">
              <w:rPr>
                <w:sz w:val="24"/>
              </w:rPr>
              <w:fldChar w:fldCharType="end"/>
            </w:r>
            <w:r w:rsidRPr="0078265B">
              <w:rPr>
                <w:sz w:val="24"/>
              </w:rPr>
              <w:t>、</w:t>
            </w:r>
            <w:r w:rsidRPr="0078265B">
              <w:rPr>
                <w:sz w:val="24"/>
              </w:rPr>
              <w:t>3G</w:t>
            </w:r>
            <w:r w:rsidRPr="0078265B">
              <w:rPr>
                <w:sz w:val="24"/>
              </w:rPr>
              <w:t>通信技术为基础，在其中添加了一些新型技术，使得</w:t>
            </w:r>
            <w:r w:rsidRPr="0078265B">
              <w:rPr>
                <w:sz w:val="24"/>
              </w:rPr>
              <w:lastRenderedPageBreak/>
              <w:t>无线通信的信号更加稳定，还提高数据的传输速率，而且兼容性也更平滑，通信质量也更高。而且</w:t>
            </w:r>
            <w:r w:rsidRPr="0078265B">
              <w:rPr>
                <w:sz w:val="24"/>
              </w:rPr>
              <w:t>4G</w:t>
            </w:r>
            <w:r w:rsidRPr="0078265B">
              <w:rPr>
                <w:sz w:val="24"/>
              </w:rPr>
              <w:t>通信中使用的技术也先进于</w:t>
            </w:r>
            <w:r w:rsidRPr="0078265B">
              <w:rPr>
                <w:sz w:val="24"/>
              </w:rPr>
              <w:t>2G</w:t>
            </w:r>
            <w:r w:rsidRPr="0078265B">
              <w:rPr>
                <w:sz w:val="24"/>
              </w:rPr>
              <w:t>、</w:t>
            </w:r>
            <w:r w:rsidRPr="0078265B">
              <w:rPr>
                <w:sz w:val="24"/>
              </w:rPr>
              <w:t>3G</w:t>
            </w:r>
            <w:r w:rsidRPr="0078265B">
              <w:rPr>
                <w:sz w:val="24"/>
              </w:rPr>
              <w:t>通信，使得信息通信速度变快。</w:t>
            </w:r>
          </w:p>
          <w:p w14:paraId="4A4DB69C" w14:textId="77777777" w:rsidR="00DE7334" w:rsidRPr="0078265B" w:rsidRDefault="00DE7334" w:rsidP="0078265B">
            <w:pPr>
              <w:spacing w:beforeLines="50" w:before="120"/>
              <w:jc w:val="left"/>
              <w:rPr>
                <w:sz w:val="24"/>
              </w:rPr>
            </w:pPr>
            <w:proofErr w:type="gramStart"/>
            <w:r w:rsidRPr="0078265B">
              <w:rPr>
                <w:rFonts w:hint="eastAsia"/>
                <w:sz w:val="24"/>
              </w:rPr>
              <w:t>配送车</w:t>
            </w:r>
            <w:proofErr w:type="gramEnd"/>
            <w:r w:rsidRPr="0078265B">
              <w:rPr>
                <w:rFonts w:hint="eastAsia"/>
                <w:sz w:val="24"/>
              </w:rPr>
              <w:t>采用</w:t>
            </w:r>
            <w:r w:rsidRPr="0078265B">
              <w:rPr>
                <w:rFonts w:hint="eastAsia"/>
                <w:sz w:val="24"/>
              </w:rPr>
              <w:t>4G</w:t>
            </w:r>
            <w:r w:rsidRPr="0078265B">
              <w:rPr>
                <w:rFonts w:hint="eastAsia"/>
                <w:sz w:val="24"/>
              </w:rPr>
              <w:t>设备与基站通信，接入互联网，并与互联网中具有公网</w:t>
            </w:r>
            <w:r w:rsidRPr="0078265B">
              <w:rPr>
                <w:rFonts w:hint="eastAsia"/>
                <w:sz w:val="24"/>
              </w:rPr>
              <w:t>IP</w:t>
            </w:r>
            <w:r w:rsidRPr="0078265B">
              <w:rPr>
                <w:rFonts w:hint="eastAsia"/>
                <w:sz w:val="24"/>
              </w:rPr>
              <w:t>的服务器通信，服务器再把数据发往主控计算机。简单的说，就是</w:t>
            </w:r>
            <w:proofErr w:type="gramStart"/>
            <w:r w:rsidRPr="0078265B">
              <w:rPr>
                <w:rFonts w:hint="eastAsia"/>
                <w:sz w:val="24"/>
              </w:rPr>
              <w:t>配送车</w:t>
            </w:r>
            <w:proofErr w:type="gramEnd"/>
            <w:r w:rsidRPr="0078265B">
              <w:rPr>
                <w:rFonts w:hint="eastAsia"/>
                <w:sz w:val="24"/>
              </w:rPr>
              <w:t>使用</w:t>
            </w:r>
            <w:r w:rsidRPr="0078265B">
              <w:rPr>
                <w:rFonts w:hint="eastAsia"/>
                <w:sz w:val="24"/>
              </w:rPr>
              <w:t>4G</w:t>
            </w:r>
            <w:r w:rsidRPr="0078265B">
              <w:rPr>
                <w:rFonts w:hint="eastAsia"/>
                <w:sz w:val="24"/>
              </w:rPr>
              <w:t>接入互联网通过中转与主控计算机进行数据交换。采用这种方式可以实现摄像头实时图像的超低延迟传输，得到目标环境的直接图像信息。还可以实现热传感器的</w:t>
            </w:r>
            <w:proofErr w:type="gramStart"/>
            <w:r w:rsidRPr="0078265B">
              <w:rPr>
                <w:rFonts w:hint="eastAsia"/>
                <w:sz w:val="24"/>
              </w:rPr>
              <w:t>热数据</w:t>
            </w:r>
            <w:proofErr w:type="gramEnd"/>
            <w:r w:rsidRPr="0078265B">
              <w:rPr>
                <w:rFonts w:hint="eastAsia"/>
                <w:sz w:val="24"/>
              </w:rPr>
              <w:t>传输，测量目标的体温特征。还可以实现语音的传输，进行直接的语音通话。还可以实现对</w:t>
            </w:r>
            <w:proofErr w:type="gramStart"/>
            <w:r w:rsidRPr="0078265B">
              <w:rPr>
                <w:rFonts w:hint="eastAsia"/>
                <w:sz w:val="24"/>
              </w:rPr>
              <w:t>配送车</w:t>
            </w:r>
            <w:proofErr w:type="gramEnd"/>
            <w:r w:rsidRPr="0078265B">
              <w:rPr>
                <w:rFonts w:hint="eastAsia"/>
                <w:sz w:val="24"/>
              </w:rPr>
              <w:t>的超视距通信，理论上</w:t>
            </w:r>
            <w:proofErr w:type="gramStart"/>
            <w:r w:rsidRPr="0078265B">
              <w:rPr>
                <w:rFonts w:hint="eastAsia"/>
                <w:sz w:val="24"/>
              </w:rPr>
              <w:t>配送车</w:t>
            </w:r>
            <w:proofErr w:type="gramEnd"/>
            <w:r w:rsidRPr="0078265B">
              <w:rPr>
                <w:rFonts w:hint="eastAsia"/>
                <w:sz w:val="24"/>
              </w:rPr>
              <w:t>只要在</w:t>
            </w:r>
            <w:r w:rsidRPr="0078265B">
              <w:rPr>
                <w:rFonts w:hint="eastAsia"/>
                <w:sz w:val="24"/>
              </w:rPr>
              <w:t>4G</w:t>
            </w:r>
            <w:r w:rsidRPr="0078265B">
              <w:rPr>
                <w:rFonts w:hint="eastAsia"/>
                <w:sz w:val="24"/>
              </w:rPr>
              <w:t>网络覆盖之处，都可以与本地计算机进行数据交换。</w:t>
            </w:r>
          </w:p>
          <w:p w14:paraId="2263500C" w14:textId="77777777" w:rsidR="00DE7334" w:rsidRPr="0078265B" w:rsidRDefault="00DE7334" w:rsidP="0078265B">
            <w:pPr>
              <w:spacing w:beforeLines="50" w:before="120"/>
              <w:jc w:val="left"/>
              <w:rPr>
                <w:sz w:val="24"/>
              </w:rPr>
            </w:pPr>
            <w:r w:rsidRPr="0078265B">
              <w:rPr>
                <w:noProof/>
                <w:sz w:val="24"/>
              </w:rPr>
              <w:drawing>
                <wp:inline distT="0" distB="0" distL="114300" distR="114300" wp14:anchorId="0E426E9C" wp14:editId="259A16E3">
                  <wp:extent cx="5230495" cy="5248275"/>
                  <wp:effectExtent l="0" t="0" r="12065" b="9525"/>
                  <wp:docPr id="71"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descr="IMG_257"/>
                          <pic:cNvPicPr>
                            <a:picLocks noChangeAspect="1"/>
                          </pic:cNvPicPr>
                        </pic:nvPicPr>
                        <pic:blipFill>
                          <a:blip r:embed="rId40"/>
                          <a:stretch>
                            <a:fillRect/>
                          </a:stretch>
                        </pic:blipFill>
                        <pic:spPr>
                          <a:xfrm>
                            <a:off x="0" y="0"/>
                            <a:ext cx="5230495" cy="5248275"/>
                          </a:xfrm>
                          <a:prstGeom prst="rect">
                            <a:avLst/>
                          </a:prstGeom>
                          <a:noFill/>
                          <a:ln>
                            <a:noFill/>
                          </a:ln>
                        </pic:spPr>
                      </pic:pic>
                    </a:graphicData>
                  </a:graphic>
                </wp:inline>
              </w:drawing>
            </w:r>
          </w:p>
          <w:p w14:paraId="570299E0" w14:textId="2A5F2BD3" w:rsidR="00DE7334" w:rsidRPr="0078265B" w:rsidRDefault="00DE7334" w:rsidP="0078265B">
            <w:pPr>
              <w:spacing w:beforeLines="50" w:before="120"/>
              <w:jc w:val="center"/>
              <w:rPr>
                <w:sz w:val="24"/>
              </w:rPr>
            </w:pPr>
            <w:r w:rsidRPr="0078265B">
              <w:rPr>
                <w:rFonts w:hint="eastAsia"/>
                <w:sz w:val="24"/>
              </w:rPr>
              <w:t>热成像人体测温</w:t>
            </w:r>
          </w:p>
          <w:p w14:paraId="19D60516" w14:textId="77777777" w:rsidR="00DE7334" w:rsidRPr="0078265B" w:rsidRDefault="00DE7334" w:rsidP="0078265B">
            <w:pPr>
              <w:spacing w:beforeLines="50" w:before="120"/>
              <w:jc w:val="left"/>
              <w:rPr>
                <w:sz w:val="24"/>
              </w:rPr>
            </w:pPr>
            <w:r w:rsidRPr="0078265B">
              <w:rPr>
                <w:rFonts w:hint="eastAsia"/>
                <w:sz w:val="24"/>
              </w:rPr>
              <w:t>智能物流</w:t>
            </w:r>
            <w:proofErr w:type="gramStart"/>
            <w:r w:rsidRPr="0078265B">
              <w:rPr>
                <w:rFonts w:hint="eastAsia"/>
                <w:sz w:val="24"/>
              </w:rPr>
              <w:t>配送车搭载热</w:t>
            </w:r>
            <w:proofErr w:type="gramEnd"/>
            <w:r w:rsidRPr="0078265B">
              <w:rPr>
                <w:rFonts w:hint="eastAsia"/>
                <w:sz w:val="24"/>
              </w:rPr>
              <w:t>成像设备，可以实现对检测到的人进行测量体温，提醒注意健康。</w:t>
            </w:r>
          </w:p>
          <w:p w14:paraId="428DE73F" w14:textId="44DE6261" w:rsidR="00DE7334" w:rsidRPr="0078265B" w:rsidRDefault="0078265B" w:rsidP="0078265B">
            <w:pPr>
              <w:spacing w:beforeLines="50" w:before="120"/>
              <w:jc w:val="left"/>
              <w:rPr>
                <w:b/>
                <w:bCs/>
                <w:sz w:val="24"/>
              </w:rPr>
            </w:pPr>
            <w:bookmarkStart w:id="43" w:name="_Toc531478770"/>
            <w:bookmarkStart w:id="44" w:name="_Toc69977487"/>
            <w:r w:rsidRPr="0078265B">
              <w:rPr>
                <w:b/>
                <w:bCs/>
                <w:sz w:val="24"/>
              </w:rPr>
              <w:lastRenderedPageBreak/>
              <w:t>3</w:t>
            </w:r>
            <w:r w:rsidR="00DE7334" w:rsidRPr="0078265B">
              <w:rPr>
                <w:rFonts w:hint="eastAsia"/>
                <w:b/>
                <w:bCs/>
                <w:sz w:val="24"/>
              </w:rPr>
              <w:t>.7</w:t>
            </w:r>
            <w:r w:rsidR="00DE7334" w:rsidRPr="0078265B">
              <w:rPr>
                <w:b/>
                <w:bCs/>
                <w:sz w:val="24"/>
              </w:rPr>
              <w:t xml:space="preserve"> </w:t>
            </w:r>
            <w:r w:rsidR="00DE7334" w:rsidRPr="0078265B">
              <w:rPr>
                <w:rFonts w:hint="eastAsia"/>
                <w:b/>
                <w:bCs/>
                <w:sz w:val="24"/>
              </w:rPr>
              <w:t>目标在地图上的标记</w:t>
            </w:r>
            <w:bookmarkEnd w:id="43"/>
            <w:bookmarkEnd w:id="44"/>
          </w:p>
          <w:p w14:paraId="58ED35F3" w14:textId="77777777" w:rsidR="00DE7334" w:rsidRPr="0078265B" w:rsidRDefault="00DE7334" w:rsidP="0078265B">
            <w:pPr>
              <w:spacing w:beforeLines="50" w:before="120"/>
              <w:jc w:val="left"/>
              <w:rPr>
                <w:sz w:val="24"/>
              </w:rPr>
            </w:pPr>
            <w:r w:rsidRPr="0078265B">
              <w:rPr>
                <w:rFonts w:hint="eastAsia"/>
                <w:sz w:val="24"/>
              </w:rPr>
              <w:t>目标的位置的获取主要使用基于深度学习的目标检测算法对视野内图像进行检测得到目标相对于机器人的位置，辅以热成像、声音等对目标进行检测，达到了运用多特征融合识别特殊人员的目的。</w:t>
            </w:r>
          </w:p>
          <w:p w14:paraId="1F3B91DB" w14:textId="77777777" w:rsidR="00DE7334" w:rsidRPr="0078265B" w:rsidRDefault="00DE7334" w:rsidP="0078265B">
            <w:pPr>
              <w:spacing w:beforeLines="50" w:before="120"/>
              <w:jc w:val="left"/>
              <w:rPr>
                <w:sz w:val="24"/>
              </w:rPr>
            </w:pPr>
            <w:r w:rsidRPr="0078265B">
              <w:rPr>
                <w:rFonts w:hint="eastAsia"/>
                <w:sz w:val="24"/>
              </w:rPr>
              <w:t>将识别得到的目标的位置用于计算目标在地图上的位置，发布对现有对象的所有更新，若有新的对象，则加入对象数组并且单个标记每个对象，在</w:t>
            </w:r>
            <w:r w:rsidRPr="0078265B">
              <w:rPr>
                <w:rFonts w:hint="eastAsia"/>
                <w:sz w:val="24"/>
              </w:rPr>
              <w:t>SLAM</w:t>
            </w:r>
            <w:r w:rsidRPr="0078265B">
              <w:rPr>
                <w:rFonts w:hint="eastAsia"/>
                <w:sz w:val="24"/>
              </w:rPr>
              <w:t>建立的二维地图中标记出来，并生成标准</w:t>
            </w:r>
            <w:r w:rsidRPr="0078265B">
              <w:rPr>
                <w:rFonts w:hint="eastAsia"/>
                <w:sz w:val="24"/>
              </w:rPr>
              <w:t>TIFF</w:t>
            </w:r>
            <w:r w:rsidRPr="0078265B">
              <w:rPr>
                <w:rFonts w:hint="eastAsia"/>
                <w:sz w:val="24"/>
              </w:rPr>
              <w:t>格式的图片保存下来以供查看。</w:t>
            </w:r>
          </w:p>
          <w:p w14:paraId="4B574B96" w14:textId="77777777" w:rsidR="00DE7334" w:rsidRPr="0078265B" w:rsidRDefault="00DE7334" w:rsidP="0078265B">
            <w:pPr>
              <w:spacing w:beforeLines="50" w:before="120"/>
              <w:jc w:val="left"/>
              <w:rPr>
                <w:sz w:val="24"/>
              </w:rPr>
            </w:pPr>
            <w:r w:rsidRPr="0078265B">
              <w:rPr>
                <w:rFonts w:hint="eastAsia"/>
                <w:sz w:val="24"/>
              </w:rPr>
              <w:t>使用</w:t>
            </w:r>
            <w:r w:rsidRPr="0078265B">
              <w:rPr>
                <w:rFonts w:hint="eastAsia"/>
                <w:sz w:val="24"/>
              </w:rPr>
              <w:t>Cartographer SLAM</w:t>
            </w:r>
            <w:r w:rsidRPr="0078265B">
              <w:rPr>
                <w:rFonts w:hint="eastAsia"/>
                <w:sz w:val="24"/>
              </w:rPr>
              <w:t>及深度学习进行目标检测</w:t>
            </w:r>
            <w:proofErr w:type="gramStart"/>
            <w:r w:rsidRPr="0078265B">
              <w:rPr>
                <w:rFonts w:hint="eastAsia"/>
                <w:sz w:val="24"/>
              </w:rPr>
              <w:t>及建图和</w:t>
            </w:r>
            <w:proofErr w:type="gramEnd"/>
            <w:r w:rsidRPr="0078265B">
              <w:rPr>
                <w:rFonts w:hint="eastAsia"/>
                <w:sz w:val="24"/>
              </w:rPr>
              <w:t>标记的节点图如图</w:t>
            </w:r>
            <w:r w:rsidRPr="0078265B">
              <w:rPr>
                <w:rFonts w:hint="eastAsia"/>
                <w:sz w:val="24"/>
              </w:rPr>
              <w:t>2.28</w:t>
            </w:r>
            <w:r w:rsidRPr="0078265B">
              <w:rPr>
                <w:rFonts w:hint="eastAsia"/>
                <w:sz w:val="24"/>
              </w:rPr>
              <w:t>所示。实际测试的场地全貌如图</w:t>
            </w:r>
            <w:r w:rsidRPr="0078265B">
              <w:rPr>
                <w:rFonts w:hint="eastAsia"/>
                <w:sz w:val="24"/>
              </w:rPr>
              <w:t>2.29</w:t>
            </w:r>
            <w:r w:rsidRPr="0078265B">
              <w:rPr>
                <w:rFonts w:hint="eastAsia"/>
                <w:sz w:val="24"/>
              </w:rPr>
              <w:t>所示，得到的地图如图</w:t>
            </w:r>
            <w:r w:rsidRPr="0078265B">
              <w:rPr>
                <w:rFonts w:hint="eastAsia"/>
                <w:sz w:val="24"/>
              </w:rPr>
              <w:t>2.30</w:t>
            </w:r>
            <w:r w:rsidRPr="0078265B">
              <w:rPr>
                <w:rFonts w:hint="eastAsia"/>
                <w:sz w:val="24"/>
              </w:rPr>
              <w:t>所示。</w:t>
            </w:r>
          </w:p>
          <w:p w14:paraId="6EFB88D7" w14:textId="77777777" w:rsidR="00DE7334" w:rsidRPr="0078265B" w:rsidRDefault="00DE7334" w:rsidP="0078265B">
            <w:pPr>
              <w:spacing w:beforeLines="50" w:before="120"/>
              <w:jc w:val="left"/>
              <w:rPr>
                <w:sz w:val="24"/>
              </w:rPr>
            </w:pPr>
            <w:r w:rsidRPr="0078265B">
              <w:rPr>
                <w:noProof/>
                <w:sz w:val="24"/>
              </w:rPr>
              <w:drawing>
                <wp:anchor distT="0" distB="0" distL="114300" distR="114300" simplePos="0" relativeHeight="251660288" behindDoc="0" locked="0" layoutInCell="1" allowOverlap="1" wp14:anchorId="236CCF7E" wp14:editId="2060E420">
                  <wp:simplePos x="0" y="0"/>
                  <wp:positionH relativeFrom="margin">
                    <wp:align>center</wp:align>
                  </wp:positionH>
                  <wp:positionV relativeFrom="paragraph">
                    <wp:posOffset>0</wp:posOffset>
                  </wp:positionV>
                  <wp:extent cx="7034530" cy="2992120"/>
                  <wp:effectExtent l="0" t="0" r="6350" b="10160"/>
                  <wp:wrapSquare wrapText="bothSides"/>
                  <wp:docPr id="22" name="图片 22" descr="E:\ro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rosgrap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7034530" cy="2992120"/>
                          </a:xfrm>
                          <a:prstGeom prst="rect">
                            <a:avLst/>
                          </a:prstGeom>
                          <a:noFill/>
                          <a:ln>
                            <a:noFill/>
                          </a:ln>
                        </pic:spPr>
                      </pic:pic>
                    </a:graphicData>
                  </a:graphic>
                </wp:anchor>
              </w:drawing>
            </w:r>
          </w:p>
          <w:p w14:paraId="42BD87A8" w14:textId="77777777" w:rsidR="00DE7334" w:rsidRPr="0078265B" w:rsidRDefault="00DE7334" w:rsidP="0078265B">
            <w:pPr>
              <w:spacing w:beforeLines="50" w:before="120"/>
              <w:jc w:val="left"/>
              <w:rPr>
                <w:sz w:val="24"/>
              </w:rPr>
            </w:pPr>
            <w:r w:rsidRPr="0078265B">
              <w:rPr>
                <w:sz w:val="24"/>
              </w:rPr>
              <w:t>图</w:t>
            </w:r>
            <w:r w:rsidRPr="0078265B">
              <w:rPr>
                <w:sz w:val="24"/>
              </w:rPr>
              <w:t>2.</w:t>
            </w:r>
            <w:r w:rsidRPr="0078265B">
              <w:rPr>
                <w:rFonts w:hint="eastAsia"/>
                <w:sz w:val="24"/>
              </w:rPr>
              <w:t>28</w:t>
            </w:r>
            <w:r w:rsidRPr="0078265B">
              <w:rPr>
                <w:sz w:val="24"/>
              </w:rPr>
              <w:t xml:space="preserve"> </w:t>
            </w:r>
            <w:r w:rsidRPr="0078265B">
              <w:rPr>
                <w:rFonts w:hint="eastAsia"/>
                <w:sz w:val="24"/>
              </w:rPr>
              <w:t>使用</w:t>
            </w:r>
            <w:r w:rsidRPr="0078265B">
              <w:rPr>
                <w:rFonts w:hint="eastAsia"/>
                <w:sz w:val="24"/>
              </w:rPr>
              <w:t>Cartographer SLAM</w:t>
            </w:r>
            <w:r w:rsidRPr="0078265B">
              <w:rPr>
                <w:rFonts w:hint="eastAsia"/>
                <w:sz w:val="24"/>
              </w:rPr>
              <w:t>及深度学习进行目标检测</w:t>
            </w:r>
            <w:proofErr w:type="gramStart"/>
            <w:r w:rsidRPr="0078265B">
              <w:rPr>
                <w:rFonts w:hint="eastAsia"/>
                <w:sz w:val="24"/>
              </w:rPr>
              <w:t>及建图和</w:t>
            </w:r>
            <w:proofErr w:type="gramEnd"/>
            <w:r w:rsidRPr="0078265B">
              <w:rPr>
                <w:rFonts w:hint="eastAsia"/>
                <w:sz w:val="24"/>
              </w:rPr>
              <w:t>标记的节点图</w:t>
            </w:r>
          </w:p>
          <w:p w14:paraId="7C0A1311" w14:textId="77777777" w:rsidR="00DE7334" w:rsidRPr="0078265B" w:rsidRDefault="00DE7334" w:rsidP="0078265B">
            <w:pPr>
              <w:spacing w:beforeLines="50" w:before="120"/>
              <w:jc w:val="left"/>
              <w:rPr>
                <w:sz w:val="24"/>
              </w:rPr>
            </w:pPr>
            <w:r w:rsidRPr="0078265B">
              <w:rPr>
                <w:noProof/>
                <w:sz w:val="24"/>
              </w:rPr>
              <w:drawing>
                <wp:inline distT="0" distB="0" distL="0" distR="0" wp14:anchorId="401C60D0" wp14:editId="1BBAE674">
                  <wp:extent cx="5273040" cy="2290445"/>
                  <wp:effectExtent l="0" t="0" r="3810" b="0"/>
                  <wp:docPr id="23" name="图片 23" descr="E:\我的文档\Documents\西工大\舞蹈机器人\视频图片\新建文件夹\pxq\IMG_20170403_15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我的文档\Documents\西工大\舞蹈机器人\视频图片\新建文件夹\pxq\IMG_20170403_154233.jpg"/>
                          <pic:cNvPicPr>
                            <a:picLocks noChangeAspect="1" noChangeArrowheads="1"/>
                          </pic:cNvPicPr>
                        </pic:nvPicPr>
                        <pic:blipFill>
                          <a:blip r:embed="rId42" cstate="print">
                            <a:extLst>
                              <a:ext uri="{28A0092B-C50C-407E-A947-70E740481C1C}">
                                <a14:useLocalDpi xmlns:a14="http://schemas.microsoft.com/office/drawing/2010/main" val="0"/>
                              </a:ext>
                            </a:extLst>
                          </a:blip>
                          <a:srcRect t="22655"/>
                          <a:stretch>
                            <a:fillRect/>
                          </a:stretch>
                        </pic:blipFill>
                        <pic:spPr>
                          <a:xfrm>
                            <a:off x="0" y="0"/>
                            <a:ext cx="5274310" cy="2290996"/>
                          </a:xfrm>
                          <a:prstGeom prst="rect">
                            <a:avLst/>
                          </a:prstGeom>
                          <a:noFill/>
                          <a:ln>
                            <a:noFill/>
                          </a:ln>
                        </pic:spPr>
                      </pic:pic>
                    </a:graphicData>
                  </a:graphic>
                </wp:inline>
              </w:drawing>
            </w:r>
          </w:p>
          <w:p w14:paraId="298A679E" w14:textId="77777777" w:rsidR="00DE7334" w:rsidRPr="0078265B" w:rsidRDefault="00DE7334" w:rsidP="0078265B">
            <w:pPr>
              <w:spacing w:beforeLines="50" w:before="120"/>
              <w:jc w:val="center"/>
              <w:rPr>
                <w:sz w:val="24"/>
              </w:rPr>
            </w:pPr>
            <w:r w:rsidRPr="0078265B">
              <w:rPr>
                <w:sz w:val="24"/>
              </w:rPr>
              <w:t>图</w:t>
            </w:r>
            <w:r w:rsidRPr="0078265B">
              <w:rPr>
                <w:sz w:val="24"/>
              </w:rPr>
              <w:t>2.</w:t>
            </w:r>
            <w:r w:rsidRPr="0078265B">
              <w:rPr>
                <w:rFonts w:hint="eastAsia"/>
                <w:sz w:val="24"/>
              </w:rPr>
              <w:t>29</w:t>
            </w:r>
            <w:r w:rsidRPr="0078265B">
              <w:rPr>
                <w:rFonts w:hint="eastAsia"/>
                <w:sz w:val="24"/>
              </w:rPr>
              <w:t>测试场地全貌</w:t>
            </w:r>
          </w:p>
          <w:p w14:paraId="3DB5D65D" w14:textId="77777777" w:rsidR="00DE7334" w:rsidRPr="0078265B" w:rsidRDefault="00DE7334" w:rsidP="0078265B">
            <w:pPr>
              <w:spacing w:beforeLines="50" w:before="120"/>
              <w:jc w:val="left"/>
              <w:rPr>
                <w:sz w:val="24"/>
              </w:rPr>
            </w:pPr>
            <w:r w:rsidRPr="0078265B">
              <w:rPr>
                <w:noProof/>
                <w:sz w:val="24"/>
              </w:rPr>
              <w:lastRenderedPageBreak/>
              <w:drawing>
                <wp:inline distT="0" distB="0" distL="0" distR="0" wp14:anchorId="6C27B047" wp14:editId="49A28037">
                  <wp:extent cx="5274310" cy="4100830"/>
                  <wp:effectExtent l="0" t="0" r="2540" b="0"/>
                  <wp:docPr id="45" name="图片 45" descr="E:\我的文档\Documents\Tencent Files\1304129983\FileRecv\Explorer_geotiff_mapper_two_17_10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E:\我的文档\Documents\Tencent Files\1304129983\FileRecv\Explorer_geotiff_mapper_two_17_10_1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4100986"/>
                          </a:xfrm>
                          <a:prstGeom prst="rect">
                            <a:avLst/>
                          </a:prstGeom>
                          <a:noFill/>
                          <a:ln>
                            <a:noFill/>
                          </a:ln>
                        </pic:spPr>
                      </pic:pic>
                    </a:graphicData>
                  </a:graphic>
                </wp:inline>
              </w:drawing>
            </w:r>
          </w:p>
          <w:p w14:paraId="03ED8FF2" w14:textId="77777777" w:rsidR="00DE7334" w:rsidRPr="0078265B" w:rsidRDefault="00DE7334" w:rsidP="0078265B">
            <w:pPr>
              <w:spacing w:beforeLines="50" w:before="120"/>
              <w:jc w:val="center"/>
              <w:rPr>
                <w:sz w:val="24"/>
              </w:rPr>
            </w:pPr>
            <w:r w:rsidRPr="0078265B">
              <w:rPr>
                <w:sz w:val="24"/>
              </w:rPr>
              <w:t>图</w:t>
            </w:r>
            <w:r w:rsidRPr="0078265B">
              <w:rPr>
                <w:sz w:val="24"/>
              </w:rPr>
              <w:t>2.</w:t>
            </w:r>
            <w:r w:rsidRPr="0078265B">
              <w:rPr>
                <w:rFonts w:hint="eastAsia"/>
                <w:sz w:val="24"/>
              </w:rPr>
              <w:t>30</w:t>
            </w:r>
            <w:r w:rsidRPr="0078265B">
              <w:rPr>
                <w:rFonts w:hint="eastAsia"/>
                <w:sz w:val="24"/>
              </w:rPr>
              <w:t>建立的地图</w:t>
            </w:r>
          </w:p>
          <w:p w14:paraId="4BB7E871" w14:textId="77777777" w:rsidR="00DE7334" w:rsidRPr="0078265B" w:rsidRDefault="00DE7334" w:rsidP="0078265B">
            <w:pPr>
              <w:spacing w:beforeLines="50" w:before="120"/>
              <w:jc w:val="left"/>
              <w:rPr>
                <w:sz w:val="24"/>
              </w:rPr>
            </w:pPr>
            <w:r w:rsidRPr="0078265B">
              <w:rPr>
                <w:rFonts w:hint="eastAsia"/>
                <w:sz w:val="24"/>
              </w:rPr>
              <w:t>可以看到，建立的地图与测试场地十分吻合。地图中红色的标记表示用特殊标志模拟的需要拾取物件的位置，蓝色标记表示使用深度学习进行目标检测得到的需要配送的位置，经与测试场地比较后，只有个别因光线较暗或目标超出深度摄像头硬件可达到的距离范围等原因没有标记上，并且在标记中，其位置的准确率也很高，基本满足机器人在未知环境中的</w:t>
            </w:r>
            <w:proofErr w:type="gramStart"/>
            <w:r w:rsidRPr="0078265B">
              <w:rPr>
                <w:rFonts w:hint="eastAsia"/>
                <w:sz w:val="24"/>
              </w:rPr>
              <w:t>自主建图与</w:t>
            </w:r>
            <w:proofErr w:type="gramEnd"/>
            <w:r w:rsidRPr="0078265B">
              <w:rPr>
                <w:rFonts w:hint="eastAsia"/>
                <w:sz w:val="24"/>
              </w:rPr>
              <w:t>定位，进而完成配送任务的工作要求。</w:t>
            </w:r>
          </w:p>
          <w:p w14:paraId="695D135C" w14:textId="34425D97" w:rsidR="00DE7334" w:rsidRPr="0078265B" w:rsidRDefault="0078265B" w:rsidP="0078265B">
            <w:pPr>
              <w:spacing w:beforeLines="50" w:before="120"/>
              <w:jc w:val="left"/>
              <w:rPr>
                <w:b/>
                <w:bCs/>
                <w:sz w:val="24"/>
              </w:rPr>
            </w:pPr>
            <w:bookmarkStart w:id="45" w:name="_Toc69977488"/>
            <w:r>
              <w:rPr>
                <w:b/>
                <w:bCs/>
                <w:sz w:val="24"/>
              </w:rPr>
              <w:t>3</w:t>
            </w:r>
            <w:r w:rsidR="00DE7334" w:rsidRPr="0078265B">
              <w:rPr>
                <w:rFonts w:hint="eastAsia"/>
                <w:b/>
                <w:bCs/>
                <w:sz w:val="24"/>
              </w:rPr>
              <w:t>.</w:t>
            </w:r>
            <w:r w:rsidR="00DE7334" w:rsidRPr="0078265B">
              <w:rPr>
                <w:b/>
                <w:bCs/>
                <w:sz w:val="24"/>
              </w:rPr>
              <w:t>8</w:t>
            </w:r>
            <w:r w:rsidR="00DE7334" w:rsidRPr="0078265B">
              <w:rPr>
                <w:rFonts w:hint="eastAsia"/>
                <w:b/>
                <w:bCs/>
                <w:sz w:val="24"/>
              </w:rPr>
              <w:t>基于</w:t>
            </w:r>
            <w:r w:rsidR="00DE7334" w:rsidRPr="0078265B">
              <w:rPr>
                <w:rFonts w:hint="eastAsia"/>
                <w:b/>
                <w:bCs/>
                <w:sz w:val="24"/>
              </w:rPr>
              <w:t>CSRT</w:t>
            </w:r>
            <w:r w:rsidR="00DE7334" w:rsidRPr="0078265B">
              <w:rPr>
                <w:rFonts w:hint="eastAsia"/>
                <w:b/>
                <w:bCs/>
                <w:sz w:val="24"/>
              </w:rPr>
              <w:t>算法的实现图像上的目标跟踪</w:t>
            </w:r>
            <w:bookmarkEnd w:id="45"/>
          </w:p>
          <w:p w14:paraId="32BCA83C" w14:textId="77777777" w:rsidR="00DE7334" w:rsidRDefault="00DE7334" w:rsidP="00DE7334">
            <w:pPr>
              <w:rPr>
                <w:rFonts w:ascii="黑体" w:eastAsia="黑体" w:hAnsi="黑体" w:cs="黑体"/>
                <w:b/>
                <w:color w:val="333333"/>
                <w:sz w:val="30"/>
                <w:szCs w:val="30"/>
              </w:rPr>
            </w:pPr>
            <w:r>
              <w:rPr>
                <w:noProof/>
              </w:rPr>
              <w:drawing>
                <wp:inline distT="0" distB="0" distL="114300" distR="114300" wp14:anchorId="7A1D9186" wp14:editId="5B64AFD3">
                  <wp:extent cx="5266690" cy="814070"/>
                  <wp:effectExtent l="0" t="0" r="635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4"/>
                          <a:stretch>
                            <a:fillRect/>
                          </a:stretch>
                        </pic:blipFill>
                        <pic:spPr>
                          <a:xfrm>
                            <a:off x="0" y="0"/>
                            <a:ext cx="5266690" cy="814070"/>
                          </a:xfrm>
                          <a:prstGeom prst="rect">
                            <a:avLst/>
                          </a:prstGeom>
                          <a:noFill/>
                          <a:ln>
                            <a:noFill/>
                          </a:ln>
                        </pic:spPr>
                      </pic:pic>
                    </a:graphicData>
                  </a:graphic>
                </wp:inline>
              </w:drawing>
            </w:r>
          </w:p>
          <w:p w14:paraId="0A8ECA49" w14:textId="77777777" w:rsidR="00DE7334" w:rsidRPr="0078265B" w:rsidRDefault="00DE7334" w:rsidP="0078265B">
            <w:pPr>
              <w:spacing w:beforeLines="50" w:before="120"/>
              <w:jc w:val="left"/>
              <w:rPr>
                <w:sz w:val="24"/>
              </w:rPr>
            </w:pPr>
            <w:r w:rsidRPr="0078265B">
              <w:rPr>
                <w:rFonts w:hint="eastAsia"/>
                <w:sz w:val="24"/>
              </w:rPr>
              <w:t>目标的跟踪主要采用了高速率、高精度的</w:t>
            </w:r>
            <w:r w:rsidRPr="0078265B">
              <w:rPr>
                <w:rFonts w:hint="eastAsia"/>
                <w:sz w:val="24"/>
              </w:rPr>
              <w:t>CSRT</w:t>
            </w:r>
            <w:r w:rsidRPr="0078265B">
              <w:rPr>
                <w:rFonts w:hint="eastAsia"/>
                <w:sz w:val="24"/>
              </w:rPr>
              <w:t>算法，结合上述</w:t>
            </w:r>
            <w:r w:rsidRPr="0078265B">
              <w:rPr>
                <w:rFonts w:hint="eastAsia"/>
                <w:sz w:val="24"/>
              </w:rPr>
              <w:t>yolov3</w:t>
            </w:r>
            <w:r w:rsidRPr="0078265B">
              <w:rPr>
                <w:rFonts w:hint="eastAsia"/>
                <w:sz w:val="24"/>
              </w:rPr>
              <w:t>深度学习框架实现。</w:t>
            </w:r>
          </w:p>
          <w:p w14:paraId="22F306BF" w14:textId="5679F9E6" w:rsidR="00DE7334" w:rsidRPr="0078265B" w:rsidRDefault="0078265B" w:rsidP="0078265B">
            <w:pPr>
              <w:spacing w:beforeLines="50" w:before="120"/>
              <w:jc w:val="left"/>
              <w:rPr>
                <w:b/>
                <w:bCs/>
                <w:sz w:val="24"/>
              </w:rPr>
            </w:pPr>
            <w:bookmarkStart w:id="46" w:name="_Toc69977489"/>
            <w:r>
              <w:rPr>
                <w:b/>
                <w:bCs/>
                <w:sz w:val="24"/>
              </w:rPr>
              <w:t>3</w:t>
            </w:r>
            <w:r w:rsidR="00DE7334" w:rsidRPr="0078265B">
              <w:rPr>
                <w:rFonts w:hint="eastAsia"/>
                <w:b/>
                <w:bCs/>
                <w:sz w:val="24"/>
              </w:rPr>
              <w:t>.</w:t>
            </w:r>
            <w:r w:rsidR="00DE7334" w:rsidRPr="0078265B">
              <w:rPr>
                <w:b/>
                <w:bCs/>
                <w:sz w:val="24"/>
              </w:rPr>
              <w:t>9</w:t>
            </w:r>
            <w:r w:rsidR="00DE7334" w:rsidRPr="0078265B">
              <w:rPr>
                <w:rFonts w:hint="eastAsia"/>
                <w:b/>
                <w:bCs/>
                <w:sz w:val="24"/>
              </w:rPr>
              <w:t>基于分类器进行的类别预测</w:t>
            </w:r>
            <w:bookmarkEnd w:id="46"/>
          </w:p>
          <w:bookmarkEnd w:id="28"/>
          <w:p w14:paraId="60569803" w14:textId="77777777" w:rsidR="00DE7334" w:rsidRPr="0078265B" w:rsidRDefault="00DE7334" w:rsidP="0078265B">
            <w:pPr>
              <w:spacing w:beforeLines="50" w:before="120"/>
              <w:jc w:val="left"/>
              <w:rPr>
                <w:sz w:val="24"/>
              </w:rPr>
            </w:pPr>
            <w:r w:rsidRPr="0078265B">
              <w:rPr>
                <w:sz w:val="24"/>
              </w:rPr>
              <w:t xml:space="preserve">YOLOv3 </w:t>
            </w:r>
            <w:r w:rsidRPr="0078265B">
              <w:rPr>
                <w:sz w:val="24"/>
              </w:rPr>
              <w:t>不使用</w:t>
            </w:r>
            <w:r w:rsidRPr="0078265B">
              <w:rPr>
                <w:sz w:val="24"/>
              </w:rPr>
              <w:t xml:space="preserve"> </w:t>
            </w:r>
            <w:proofErr w:type="spellStart"/>
            <w:r w:rsidRPr="0078265B">
              <w:rPr>
                <w:sz w:val="24"/>
              </w:rPr>
              <w:t>Softmax</w:t>
            </w:r>
            <w:proofErr w:type="spellEnd"/>
            <w:r w:rsidRPr="0078265B">
              <w:rPr>
                <w:sz w:val="24"/>
              </w:rPr>
              <w:t xml:space="preserve"> </w:t>
            </w:r>
            <w:r w:rsidRPr="0078265B">
              <w:rPr>
                <w:sz w:val="24"/>
              </w:rPr>
              <w:t>对每个</w:t>
            </w:r>
            <w:proofErr w:type="gramStart"/>
            <w:r w:rsidRPr="0078265B">
              <w:rPr>
                <w:sz w:val="24"/>
              </w:rPr>
              <w:t>框进行</w:t>
            </w:r>
            <w:proofErr w:type="gramEnd"/>
            <w:r w:rsidRPr="0078265B">
              <w:rPr>
                <w:sz w:val="24"/>
              </w:rPr>
              <w:t>分类，主要考虑因素有：</w:t>
            </w:r>
          </w:p>
          <w:p w14:paraId="7512A7FE" w14:textId="77777777" w:rsidR="00DE7334" w:rsidRPr="0078265B" w:rsidRDefault="00DE7334" w:rsidP="0078265B">
            <w:pPr>
              <w:spacing w:beforeLines="50" w:before="120"/>
              <w:jc w:val="left"/>
              <w:rPr>
                <w:sz w:val="24"/>
              </w:rPr>
            </w:pPr>
            <w:proofErr w:type="spellStart"/>
            <w:r w:rsidRPr="0078265B">
              <w:rPr>
                <w:sz w:val="24"/>
              </w:rPr>
              <w:t>Softmax</w:t>
            </w:r>
            <w:proofErr w:type="spellEnd"/>
            <w:r w:rsidRPr="0078265B">
              <w:rPr>
                <w:sz w:val="24"/>
              </w:rPr>
              <w:t xml:space="preserve"> </w:t>
            </w:r>
            <w:r w:rsidRPr="0078265B">
              <w:rPr>
                <w:sz w:val="24"/>
              </w:rPr>
              <w:t>使得每个</w:t>
            </w:r>
            <w:proofErr w:type="gramStart"/>
            <w:r w:rsidRPr="0078265B">
              <w:rPr>
                <w:sz w:val="24"/>
              </w:rPr>
              <w:t>框分配</w:t>
            </w:r>
            <w:proofErr w:type="gramEnd"/>
            <w:r w:rsidRPr="0078265B">
              <w:rPr>
                <w:sz w:val="24"/>
              </w:rPr>
              <w:t>一个类别（得分最高的一个），而对于</w:t>
            </w:r>
            <w:r w:rsidRPr="0078265B">
              <w:rPr>
                <w:sz w:val="24"/>
              </w:rPr>
              <w:t xml:space="preserve"> Open Images</w:t>
            </w:r>
            <w:r w:rsidRPr="0078265B">
              <w:rPr>
                <w:sz w:val="24"/>
              </w:rPr>
              <w:t>这种数据集，目标可能有重叠的类别标签，因此</w:t>
            </w:r>
            <w:r w:rsidRPr="0078265B">
              <w:rPr>
                <w:sz w:val="24"/>
              </w:rPr>
              <w:t xml:space="preserve"> </w:t>
            </w:r>
            <w:proofErr w:type="spellStart"/>
            <w:r w:rsidRPr="0078265B">
              <w:rPr>
                <w:sz w:val="24"/>
              </w:rPr>
              <w:t>Softmax</w:t>
            </w:r>
            <w:proofErr w:type="spellEnd"/>
            <w:r w:rsidRPr="0078265B">
              <w:rPr>
                <w:sz w:val="24"/>
              </w:rPr>
              <w:t>不适用于多标签分类。</w:t>
            </w:r>
          </w:p>
          <w:p w14:paraId="67C3B39B" w14:textId="77777777" w:rsidR="00DE7334" w:rsidRPr="0078265B" w:rsidRDefault="00DE7334" w:rsidP="0078265B">
            <w:pPr>
              <w:spacing w:beforeLines="50" w:before="120"/>
              <w:jc w:val="left"/>
              <w:rPr>
                <w:sz w:val="24"/>
              </w:rPr>
            </w:pPr>
            <w:proofErr w:type="spellStart"/>
            <w:r w:rsidRPr="0078265B">
              <w:rPr>
                <w:sz w:val="24"/>
              </w:rPr>
              <w:t>Softmax</w:t>
            </w:r>
            <w:proofErr w:type="spellEnd"/>
            <w:r w:rsidRPr="0078265B">
              <w:rPr>
                <w:sz w:val="24"/>
              </w:rPr>
              <w:t xml:space="preserve"> </w:t>
            </w:r>
            <w:r w:rsidRPr="0078265B">
              <w:rPr>
                <w:sz w:val="24"/>
              </w:rPr>
              <w:t>可被独立的多个</w:t>
            </w:r>
            <w:r w:rsidRPr="0078265B">
              <w:rPr>
                <w:sz w:val="24"/>
              </w:rPr>
              <w:t xml:space="preserve"> logistic </w:t>
            </w:r>
            <w:r w:rsidRPr="0078265B">
              <w:rPr>
                <w:sz w:val="24"/>
              </w:rPr>
              <w:t>分类器替代，且准确率不会下降。</w:t>
            </w:r>
            <w:r w:rsidRPr="0078265B">
              <w:rPr>
                <w:sz w:val="24"/>
              </w:rPr>
              <w:t xml:space="preserve"> </w:t>
            </w:r>
          </w:p>
          <w:p w14:paraId="59CE36B8" w14:textId="77777777" w:rsidR="00DE7334" w:rsidRPr="0078265B" w:rsidRDefault="00DE7334" w:rsidP="0078265B">
            <w:pPr>
              <w:spacing w:beforeLines="50" w:before="120"/>
              <w:jc w:val="left"/>
              <w:rPr>
                <w:sz w:val="24"/>
              </w:rPr>
            </w:pPr>
            <w:r w:rsidRPr="0078265B">
              <w:rPr>
                <w:sz w:val="24"/>
              </w:rPr>
              <w:lastRenderedPageBreak/>
              <w:t>分类损失采用</w:t>
            </w:r>
            <w:r w:rsidRPr="0078265B">
              <w:rPr>
                <w:sz w:val="24"/>
              </w:rPr>
              <w:t xml:space="preserve"> binary cross-entropy loss.</w:t>
            </w:r>
          </w:p>
          <w:p w14:paraId="571622E2" w14:textId="77777777" w:rsidR="00DE7334" w:rsidRPr="0078265B" w:rsidRDefault="00DE7334" w:rsidP="0078265B">
            <w:pPr>
              <w:spacing w:beforeLines="50" w:before="120"/>
              <w:jc w:val="left"/>
              <w:rPr>
                <w:b/>
                <w:bCs/>
                <w:sz w:val="24"/>
              </w:rPr>
            </w:pPr>
            <w:r w:rsidRPr="0078265B">
              <w:rPr>
                <w:b/>
                <w:bCs/>
                <w:sz w:val="24"/>
              </w:rPr>
              <w:t>多尺度预测</w:t>
            </w:r>
          </w:p>
          <w:p w14:paraId="0745237A" w14:textId="77777777" w:rsidR="00DE7334" w:rsidRPr="0078265B" w:rsidRDefault="00DE7334" w:rsidP="0078265B">
            <w:pPr>
              <w:spacing w:beforeLines="50" w:before="120"/>
              <w:jc w:val="left"/>
              <w:rPr>
                <w:sz w:val="24"/>
              </w:rPr>
            </w:pPr>
            <w:r w:rsidRPr="0078265B">
              <w:rPr>
                <w:sz w:val="24"/>
              </w:rPr>
              <w:t>每种尺度预测</w:t>
            </w:r>
            <w:r w:rsidRPr="0078265B">
              <w:rPr>
                <w:sz w:val="24"/>
              </w:rPr>
              <w:t xml:space="preserve"> 3 </w:t>
            </w:r>
            <w:proofErr w:type="gramStart"/>
            <w:r w:rsidRPr="0078265B">
              <w:rPr>
                <w:sz w:val="24"/>
              </w:rPr>
              <w:t>个</w:t>
            </w:r>
            <w:proofErr w:type="gramEnd"/>
            <w:r w:rsidRPr="0078265B">
              <w:rPr>
                <w:sz w:val="24"/>
              </w:rPr>
              <w:t xml:space="preserve"> box, anchor </w:t>
            </w:r>
            <w:r w:rsidRPr="0078265B">
              <w:rPr>
                <w:sz w:val="24"/>
              </w:rPr>
              <w:t>的设计方式仍然使用聚类，得到</w:t>
            </w:r>
            <w:r w:rsidRPr="0078265B">
              <w:rPr>
                <w:sz w:val="24"/>
              </w:rPr>
              <w:t>9</w:t>
            </w:r>
            <w:r w:rsidRPr="0078265B">
              <w:rPr>
                <w:sz w:val="24"/>
              </w:rPr>
              <w:t>个聚类中心，将其按照大小均分给</w:t>
            </w:r>
            <w:r w:rsidRPr="0078265B">
              <w:rPr>
                <w:sz w:val="24"/>
              </w:rPr>
              <w:t xml:space="preserve"> 3 </w:t>
            </w:r>
            <w:proofErr w:type="gramStart"/>
            <w:r w:rsidRPr="0078265B">
              <w:rPr>
                <w:sz w:val="24"/>
              </w:rPr>
              <w:t>个</w:t>
            </w:r>
            <w:proofErr w:type="gramEnd"/>
            <w:r w:rsidRPr="0078265B">
              <w:rPr>
                <w:sz w:val="24"/>
              </w:rPr>
              <w:t>尺度。</w:t>
            </w:r>
          </w:p>
          <w:p w14:paraId="026EBDF7" w14:textId="77777777" w:rsidR="00DE7334" w:rsidRPr="0078265B" w:rsidRDefault="00DE7334" w:rsidP="0078265B">
            <w:pPr>
              <w:spacing w:beforeLines="50" w:before="120"/>
              <w:jc w:val="left"/>
              <w:rPr>
                <w:sz w:val="24"/>
              </w:rPr>
            </w:pPr>
          </w:p>
          <w:p w14:paraId="6D7A5A82" w14:textId="77777777" w:rsidR="00DE7334" w:rsidRPr="0078265B" w:rsidRDefault="00DE7334" w:rsidP="0078265B">
            <w:pPr>
              <w:spacing w:beforeLines="50" w:before="120"/>
              <w:jc w:val="left"/>
              <w:rPr>
                <w:sz w:val="24"/>
              </w:rPr>
            </w:pPr>
            <w:r w:rsidRPr="0078265B">
              <w:rPr>
                <w:b/>
                <w:bCs/>
                <w:sz w:val="24"/>
              </w:rPr>
              <w:t>尺度</w:t>
            </w:r>
            <w:r w:rsidRPr="0078265B">
              <w:rPr>
                <w:b/>
                <w:bCs/>
                <w:sz w:val="24"/>
              </w:rPr>
              <w:t>1:</w:t>
            </w:r>
            <w:r w:rsidRPr="0078265B">
              <w:rPr>
                <w:sz w:val="24"/>
              </w:rPr>
              <w:t xml:space="preserve"> </w:t>
            </w:r>
            <w:r w:rsidRPr="0078265B">
              <w:rPr>
                <w:sz w:val="24"/>
              </w:rPr>
              <w:t>在基础网络之后添加一些卷积层再输出</w:t>
            </w:r>
            <w:r w:rsidRPr="0078265B">
              <w:rPr>
                <w:sz w:val="24"/>
              </w:rPr>
              <w:t>box</w:t>
            </w:r>
            <w:r w:rsidRPr="0078265B">
              <w:rPr>
                <w:sz w:val="24"/>
              </w:rPr>
              <w:t>信息。</w:t>
            </w:r>
          </w:p>
          <w:p w14:paraId="09EF2CC3" w14:textId="77777777" w:rsidR="00DE7334" w:rsidRPr="0078265B" w:rsidRDefault="00DE7334" w:rsidP="0078265B">
            <w:pPr>
              <w:spacing w:beforeLines="50" w:before="120"/>
              <w:jc w:val="left"/>
              <w:rPr>
                <w:sz w:val="24"/>
              </w:rPr>
            </w:pPr>
          </w:p>
          <w:p w14:paraId="3794DEE0" w14:textId="77777777" w:rsidR="00DE7334" w:rsidRPr="0078265B" w:rsidRDefault="00DE7334" w:rsidP="0078265B">
            <w:pPr>
              <w:spacing w:beforeLines="50" w:before="120"/>
              <w:jc w:val="left"/>
              <w:rPr>
                <w:sz w:val="24"/>
              </w:rPr>
            </w:pPr>
            <w:r w:rsidRPr="0078265B">
              <w:rPr>
                <w:b/>
                <w:bCs/>
                <w:sz w:val="24"/>
              </w:rPr>
              <w:t>尺度</w:t>
            </w:r>
            <w:r w:rsidRPr="0078265B">
              <w:rPr>
                <w:b/>
                <w:bCs/>
                <w:sz w:val="24"/>
              </w:rPr>
              <w:t xml:space="preserve">2: </w:t>
            </w:r>
            <w:r w:rsidRPr="0078265B">
              <w:rPr>
                <w:sz w:val="24"/>
              </w:rPr>
              <w:t>从尺度</w:t>
            </w:r>
            <w:r w:rsidRPr="0078265B">
              <w:rPr>
                <w:sz w:val="24"/>
              </w:rPr>
              <w:t>1</w:t>
            </w:r>
            <w:r w:rsidRPr="0078265B">
              <w:rPr>
                <w:sz w:val="24"/>
              </w:rPr>
              <w:t>中的倒数第二层的卷积层上采样</w:t>
            </w:r>
            <w:r w:rsidRPr="0078265B">
              <w:rPr>
                <w:sz w:val="24"/>
              </w:rPr>
              <w:t>(x2)</w:t>
            </w:r>
            <w:r w:rsidRPr="0078265B">
              <w:rPr>
                <w:sz w:val="24"/>
              </w:rPr>
              <w:t>再与最后</w:t>
            </w:r>
          </w:p>
          <w:p w14:paraId="65370D64" w14:textId="77777777" w:rsidR="00DE7334" w:rsidRPr="0078265B" w:rsidRDefault="00DE7334" w:rsidP="0078265B">
            <w:pPr>
              <w:spacing w:beforeLines="50" w:before="120"/>
              <w:jc w:val="left"/>
              <w:rPr>
                <w:sz w:val="24"/>
              </w:rPr>
            </w:pPr>
            <w:r w:rsidRPr="0078265B">
              <w:rPr>
                <w:sz w:val="24"/>
              </w:rPr>
              <w:t>一个</w:t>
            </w:r>
            <w:r w:rsidRPr="0078265B">
              <w:rPr>
                <w:sz w:val="24"/>
              </w:rPr>
              <w:t xml:space="preserve"> 16x16 </w:t>
            </w:r>
            <w:r w:rsidRPr="0078265B">
              <w:rPr>
                <w:sz w:val="24"/>
              </w:rPr>
              <w:t>大小的特征图相加，再次通过多个卷积后输出</w:t>
            </w:r>
            <w:r w:rsidRPr="0078265B">
              <w:rPr>
                <w:sz w:val="24"/>
              </w:rPr>
              <w:t xml:space="preserve"> box </w:t>
            </w:r>
            <w:r w:rsidRPr="0078265B">
              <w:rPr>
                <w:sz w:val="24"/>
              </w:rPr>
              <w:t>信息，相比尺度</w:t>
            </w:r>
            <w:r w:rsidRPr="0078265B">
              <w:rPr>
                <w:sz w:val="24"/>
              </w:rPr>
              <w:t>1</w:t>
            </w:r>
            <w:r w:rsidRPr="0078265B">
              <w:rPr>
                <w:sz w:val="24"/>
              </w:rPr>
              <w:t>变大两倍</w:t>
            </w:r>
            <w:r w:rsidRPr="0078265B">
              <w:rPr>
                <w:sz w:val="24"/>
              </w:rPr>
              <w:t>.</w:t>
            </w:r>
          </w:p>
          <w:p w14:paraId="0C09A340" w14:textId="77777777" w:rsidR="00DE7334" w:rsidRPr="0078265B" w:rsidRDefault="00DE7334" w:rsidP="0078265B">
            <w:pPr>
              <w:spacing w:beforeLines="50" w:before="120"/>
              <w:jc w:val="left"/>
              <w:rPr>
                <w:sz w:val="24"/>
              </w:rPr>
            </w:pPr>
          </w:p>
          <w:p w14:paraId="68C893A2" w14:textId="77777777" w:rsidR="00DE7334" w:rsidRPr="0078265B" w:rsidRDefault="00DE7334" w:rsidP="0078265B">
            <w:pPr>
              <w:spacing w:beforeLines="50" w:before="120"/>
              <w:jc w:val="left"/>
              <w:rPr>
                <w:sz w:val="24"/>
              </w:rPr>
            </w:pPr>
            <w:r w:rsidRPr="0078265B">
              <w:rPr>
                <w:b/>
                <w:bCs/>
                <w:sz w:val="24"/>
              </w:rPr>
              <w:t>尺度</w:t>
            </w:r>
            <w:r w:rsidRPr="0078265B">
              <w:rPr>
                <w:b/>
                <w:bCs/>
                <w:sz w:val="24"/>
              </w:rPr>
              <w:t xml:space="preserve">3: </w:t>
            </w:r>
            <w:r w:rsidRPr="0078265B">
              <w:rPr>
                <w:sz w:val="24"/>
              </w:rPr>
              <w:t>与尺度</w:t>
            </w:r>
            <w:r w:rsidRPr="0078265B">
              <w:rPr>
                <w:sz w:val="24"/>
              </w:rPr>
              <w:t>2</w:t>
            </w:r>
            <w:r w:rsidRPr="0078265B">
              <w:rPr>
                <w:sz w:val="24"/>
              </w:rPr>
              <w:t>类似，使用了</w:t>
            </w:r>
            <w:r w:rsidRPr="0078265B">
              <w:rPr>
                <w:sz w:val="24"/>
              </w:rPr>
              <w:t xml:space="preserve"> 32x32 </w:t>
            </w:r>
            <w:r w:rsidRPr="0078265B">
              <w:rPr>
                <w:sz w:val="24"/>
              </w:rPr>
              <w:t>大小的特征图</w:t>
            </w:r>
          </w:p>
          <w:p w14:paraId="71D48F55" w14:textId="77777777" w:rsidR="00DE7334" w:rsidRPr="0078265B" w:rsidRDefault="00DE7334" w:rsidP="0078265B">
            <w:pPr>
              <w:spacing w:beforeLines="50" w:before="120"/>
              <w:jc w:val="left"/>
              <w:rPr>
                <w:sz w:val="24"/>
              </w:rPr>
            </w:pPr>
            <w:r w:rsidRPr="0078265B">
              <w:rPr>
                <w:sz w:val="24"/>
              </w:rPr>
              <w:t>基础网络</w:t>
            </w:r>
            <w:r w:rsidRPr="0078265B">
              <w:rPr>
                <w:sz w:val="24"/>
              </w:rPr>
              <w:t xml:space="preserve"> Darknet-53</w:t>
            </w:r>
          </w:p>
          <w:p w14:paraId="028B95C9" w14:textId="3D87CC04" w:rsidR="00DE7334" w:rsidRDefault="00DE7334" w:rsidP="00DE7334">
            <w:pPr>
              <w:ind w:firstLine="480"/>
              <w:rPr>
                <w:rFonts w:ascii="黑体" w:eastAsia="黑体" w:hAnsi="黑体"/>
                <w:b/>
                <w:bCs/>
                <w:sz w:val="30"/>
                <w:szCs w:val="30"/>
              </w:rPr>
            </w:pPr>
            <w:r>
              <w:rPr>
                <w:rFonts w:ascii="宋体" w:hAnsi="宋体" w:cs="宋体"/>
                <w:noProof/>
                <w:sz w:val="24"/>
              </w:rPr>
              <w:drawing>
                <wp:inline distT="0" distB="0" distL="114300" distR="114300" wp14:anchorId="40BA0C17" wp14:editId="02CC48F0">
                  <wp:extent cx="3671455" cy="5002482"/>
                  <wp:effectExtent l="0" t="0" r="5715" b="825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45"/>
                          <a:stretch>
                            <a:fillRect/>
                          </a:stretch>
                        </pic:blipFill>
                        <pic:spPr>
                          <a:xfrm>
                            <a:off x="0" y="0"/>
                            <a:ext cx="3701771" cy="5043789"/>
                          </a:xfrm>
                          <a:prstGeom prst="rect">
                            <a:avLst/>
                          </a:prstGeom>
                          <a:noFill/>
                          <a:ln w="9525">
                            <a:noFill/>
                          </a:ln>
                        </pic:spPr>
                      </pic:pic>
                    </a:graphicData>
                  </a:graphic>
                </wp:inline>
              </w:drawing>
            </w:r>
          </w:p>
          <w:p w14:paraId="3FFDF4B2" w14:textId="77777777" w:rsidR="00DE7334" w:rsidRPr="0078265B" w:rsidRDefault="00DE7334" w:rsidP="00DE7334">
            <w:pPr>
              <w:pStyle w:val="af1"/>
              <w:ind w:firstLineChars="0" w:firstLine="0"/>
              <w:jc w:val="center"/>
              <w:rPr>
                <w:rFonts w:ascii="宋体" w:eastAsia="宋体" w:hAnsi="宋体"/>
                <w:b/>
                <w:sz w:val="24"/>
                <w:szCs w:val="24"/>
              </w:rPr>
            </w:pPr>
            <w:r w:rsidRPr="0078265B">
              <w:rPr>
                <w:rFonts w:ascii="宋体" w:eastAsia="宋体" w:hAnsi="宋体"/>
                <w:b/>
                <w:sz w:val="24"/>
                <w:szCs w:val="24"/>
              </w:rPr>
              <w:lastRenderedPageBreak/>
              <w:t>darknet-53 与 ResNet-101 或 ResNet-152 准确率接近，但速度更快，对比如下：</w:t>
            </w:r>
          </w:p>
          <w:p w14:paraId="0CA11EBF" w14:textId="5372E59B" w:rsidR="00DE7334" w:rsidRDefault="00DE7334" w:rsidP="00DE7334">
            <w:pPr>
              <w:ind w:firstLine="480"/>
              <w:rPr>
                <w:rFonts w:ascii="Arial" w:eastAsia="Arial" w:hAnsi="Arial" w:cs="Arial"/>
                <w:color w:val="4D4D4D"/>
                <w:spacing w:val="6"/>
                <w:sz w:val="18"/>
                <w:szCs w:val="18"/>
                <w:shd w:val="clear" w:color="auto" w:fill="FFFFFF"/>
              </w:rPr>
            </w:pPr>
            <w:r>
              <w:rPr>
                <w:rFonts w:ascii="宋体" w:hAnsi="宋体" w:cs="宋体"/>
                <w:noProof/>
                <w:sz w:val="24"/>
              </w:rPr>
              <w:drawing>
                <wp:inline distT="0" distB="0" distL="114300" distR="114300" wp14:anchorId="7D98E7ED" wp14:editId="6E0666AE">
                  <wp:extent cx="4935855" cy="1136650"/>
                  <wp:effectExtent l="0" t="0" r="1905" b="635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46"/>
                          <a:stretch>
                            <a:fillRect/>
                          </a:stretch>
                        </pic:blipFill>
                        <pic:spPr>
                          <a:xfrm>
                            <a:off x="0" y="0"/>
                            <a:ext cx="4935855" cy="1136650"/>
                          </a:xfrm>
                          <a:prstGeom prst="rect">
                            <a:avLst/>
                          </a:prstGeom>
                          <a:noFill/>
                          <a:ln w="9525">
                            <a:noFill/>
                          </a:ln>
                        </pic:spPr>
                      </pic:pic>
                    </a:graphicData>
                  </a:graphic>
                </wp:inline>
              </w:drawing>
            </w:r>
          </w:p>
          <w:p w14:paraId="1C2533D8" w14:textId="77777777" w:rsidR="00DE7334" w:rsidRPr="00EC5F6A" w:rsidRDefault="00DE7334" w:rsidP="00DE7334">
            <w:pPr>
              <w:pStyle w:val="af1"/>
              <w:ind w:firstLineChars="0" w:firstLine="0"/>
              <w:jc w:val="center"/>
              <w:rPr>
                <w:rFonts w:ascii="宋体" w:eastAsia="宋体" w:hAnsi="宋体"/>
                <w:b/>
                <w:sz w:val="21"/>
                <w:szCs w:val="21"/>
              </w:rPr>
            </w:pPr>
            <w:r w:rsidRPr="00EC5F6A">
              <w:rPr>
                <w:rFonts w:ascii="宋体" w:eastAsia="宋体" w:hAnsi="宋体"/>
                <w:b/>
                <w:sz w:val="21"/>
                <w:szCs w:val="21"/>
              </w:rPr>
              <w:t>检测结构如下：</w:t>
            </w:r>
          </w:p>
          <w:p w14:paraId="5A42B09F" w14:textId="0039A42C" w:rsidR="00DE7334" w:rsidRDefault="00DE7334" w:rsidP="00DE7334">
            <w:pPr>
              <w:ind w:firstLine="360"/>
              <w:rPr>
                <w:rFonts w:ascii="Arial" w:eastAsia="Arial" w:hAnsi="Arial" w:cs="Arial"/>
                <w:color w:val="4D4D4D"/>
                <w:spacing w:val="6"/>
                <w:sz w:val="18"/>
                <w:szCs w:val="18"/>
                <w:shd w:val="clear" w:color="auto" w:fill="FFFFFF"/>
              </w:rPr>
            </w:pPr>
            <w:r>
              <w:rPr>
                <w:rFonts w:ascii="Arial" w:eastAsia="Arial" w:hAnsi="Arial" w:cs="Arial"/>
                <w:noProof/>
                <w:color w:val="4D4D4D"/>
                <w:spacing w:val="6"/>
                <w:sz w:val="18"/>
                <w:szCs w:val="18"/>
                <w:shd w:val="clear" w:color="auto" w:fill="FFFFFF"/>
              </w:rPr>
              <w:drawing>
                <wp:inline distT="0" distB="0" distL="114300" distR="114300" wp14:anchorId="069E1D85" wp14:editId="7ADF37FA">
                  <wp:extent cx="5667375" cy="6191250"/>
                  <wp:effectExtent l="0" t="0" r="1905" b="1143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47"/>
                          <a:stretch>
                            <a:fillRect/>
                          </a:stretch>
                        </pic:blipFill>
                        <pic:spPr>
                          <a:xfrm>
                            <a:off x="0" y="0"/>
                            <a:ext cx="5667375" cy="6191250"/>
                          </a:xfrm>
                          <a:prstGeom prst="rect">
                            <a:avLst/>
                          </a:prstGeom>
                          <a:noFill/>
                          <a:ln w="9525">
                            <a:noFill/>
                          </a:ln>
                        </pic:spPr>
                      </pic:pic>
                    </a:graphicData>
                  </a:graphic>
                </wp:inline>
              </w:drawing>
            </w:r>
          </w:p>
          <w:p w14:paraId="4B7EA4B8" w14:textId="4161AD0F" w:rsidR="00DE7334" w:rsidRPr="0078265B" w:rsidRDefault="0078265B" w:rsidP="0078265B">
            <w:pPr>
              <w:spacing w:beforeLines="50" w:before="120"/>
              <w:jc w:val="left"/>
              <w:rPr>
                <w:b/>
                <w:bCs/>
                <w:sz w:val="24"/>
              </w:rPr>
            </w:pPr>
            <w:bookmarkStart w:id="47" w:name="_Toc69977490"/>
            <w:r>
              <w:rPr>
                <w:b/>
                <w:bCs/>
                <w:sz w:val="24"/>
              </w:rPr>
              <w:lastRenderedPageBreak/>
              <w:t>3</w:t>
            </w:r>
            <w:r w:rsidR="00DE7334" w:rsidRPr="0078265B">
              <w:rPr>
                <w:rFonts w:hint="eastAsia"/>
                <w:b/>
                <w:bCs/>
                <w:sz w:val="24"/>
              </w:rPr>
              <w:t>.</w:t>
            </w:r>
            <w:r w:rsidR="00DE7334" w:rsidRPr="0078265B">
              <w:rPr>
                <w:b/>
                <w:bCs/>
                <w:sz w:val="24"/>
              </w:rPr>
              <w:t>10</w:t>
            </w:r>
            <w:r w:rsidR="00DE7334" w:rsidRPr="0078265B">
              <w:rPr>
                <w:rFonts w:hint="eastAsia"/>
                <w:b/>
                <w:bCs/>
                <w:sz w:val="24"/>
              </w:rPr>
              <w:t>基于先进运动学算法的避障的逆运动学规划</w:t>
            </w:r>
            <w:bookmarkEnd w:id="47"/>
          </w:p>
          <w:p w14:paraId="54820255" w14:textId="77777777" w:rsidR="00DE7334" w:rsidRPr="0078265B" w:rsidRDefault="00DE7334" w:rsidP="0078265B">
            <w:pPr>
              <w:spacing w:beforeLines="50" w:before="120"/>
              <w:jc w:val="left"/>
              <w:rPr>
                <w:sz w:val="24"/>
              </w:rPr>
            </w:pPr>
            <w:r w:rsidRPr="0078265B">
              <w:rPr>
                <w:rFonts w:hint="eastAsia"/>
                <w:sz w:val="24"/>
              </w:rPr>
              <w:t>机械臂是模仿人类手臂功能以取代人工作业的一种机械装置。但是复杂的机械结构导致多自由度机械臂在三维空间下的运动控制成为难题。本作品对运动规划提供了两种控制方案：</w:t>
            </w:r>
          </w:p>
          <w:p w14:paraId="1AA04867" w14:textId="77777777" w:rsidR="00DE7334" w:rsidRPr="0078265B" w:rsidRDefault="00DE7334" w:rsidP="0078265B">
            <w:pPr>
              <w:spacing w:beforeLines="50" w:before="120"/>
              <w:jc w:val="left"/>
              <w:rPr>
                <w:sz w:val="24"/>
              </w:rPr>
            </w:pPr>
            <w:r w:rsidRPr="0078265B">
              <w:rPr>
                <w:rFonts w:hint="eastAsia"/>
                <w:sz w:val="24"/>
              </w:rPr>
              <w:t>通过手柄直接控制自由度的正运动学。通过程序封装，本软件实现了适配多种手柄的控制方式。手柄信息进行多层封装及转换，完成了机械臂的姿态实时显示与机械臂关节控制。</w:t>
            </w:r>
          </w:p>
          <w:p w14:paraId="120662E0" w14:textId="77777777" w:rsidR="00DE7334" w:rsidRPr="0078265B" w:rsidRDefault="00DE7334" w:rsidP="0078265B">
            <w:pPr>
              <w:spacing w:beforeLines="50" w:before="120"/>
              <w:jc w:val="left"/>
              <w:rPr>
                <w:sz w:val="24"/>
              </w:rPr>
            </w:pPr>
            <w:r w:rsidRPr="0078265B">
              <w:rPr>
                <w:rFonts w:hint="eastAsia"/>
                <w:sz w:val="24"/>
              </w:rPr>
              <w:t>通过鼠标拖动末端执行器的目标位置，进行三维空间中的运动规划，完成逆运动学的实现。选择目标位置后，软件会通过算法计算出一条相应的避障路径并进行机械</w:t>
            </w:r>
            <w:proofErr w:type="gramStart"/>
            <w:r w:rsidRPr="0078265B">
              <w:rPr>
                <w:rFonts w:hint="eastAsia"/>
                <w:sz w:val="24"/>
              </w:rPr>
              <w:t>臂控制</w:t>
            </w:r>
            <w:proofErr w:type="gramEnd"/>
            <w:r w:rsidRPr="0078265B">
              <w:rPr>
                <w:rFonts w:hint="eastAsia"/>
                <w:sz w:val="24"/>
              </w:rPr>
              <w:t>与姿态的实时显示。</w:t>
            </w:r>
          </w:p>
          <w:p w14:paraId="1A0BDB7B" w14:textId="77777777" w:rsidR="00DE7334" w:rsidRPr="0078265B" w:rsidRDefault="00DE7334" w:rsidP="0078265B">
            <w:pPr>
              <w:spacing w:beforeLines="50" w:before="120"/>
              <w:jc w:val="left"/>
              <w:rPr>
                <w:sz w:val="24"/>
              </w:rPr>
            </w:pPr>
            <w:r w:rsidRPr="0078265B">
              <w:rPr>
                <w:rFonts w:hint="eastAsia"/>
                <w:sz w:val="24"/>
              </w:rPr>
              <w:t>作品基于</w:t>
            </w:r>
            <w:r w:rsidRPr="0078265B">
              <w:rPr>
                <w:sz w:val="24"/>
              </w:rPr>
              <w:t>ubuntu18.04</w:t>
            </w:r>
            <w:r w:rsidRPr="0078265B">
              <w:rPr>
                <w:sz w:val="24"/>
              </w:rPr>
              <w:t>上的</w:t>
            </w:r>
            <w:r w:rsidRPr="0078265B">
              <w:rPr>
                <w:sz w:val="24"/>
              </w:rPr>
              <w:t>ROS melodic</w:t>
            </w:r>
            <w:r w:rsidRPr="0078265B">
              <w:rPr>
                <w:sz w:val="24"/>
              </w:rPr>
              <w:t>，上位机通过网桥与工控机进行远程连接，并通过自主研发的</w:t>
            </w:r>
            <w:r w:rsidRPr="0078265B">
              <w:rPr>
                <w:sz w:val="24"/>
              </w:rPr>
              <w:t>USB</w:t>
            </w:r>
            <w:r w:rsidRPr="0078265B">
              <w:rPr>
                <w:sz w:val="24"/>
              </w:rPr>
              <w:t>转</w:t>
            </w:r>
            <w:r w:rsidRPr="0078265B">
              <w:rPr>
                <w:sz w:val="24"/>
              </w:rPr>
              <w:t>CAN</w:t>
            </w:r>
            <w:r w:rsidRPr="0078265B">
              <w:rPr>
                <w:sz w:val="24"/>
              </w:rPr>
              <w:t>单元连接至</w:t>
            </w:r>
            <w:r w:rsidRPr="0078265B">
              <w:rPr>
                <w:sz w:val="24"/>
              </w:rPr>
              <w:t>CAN</w:t>
            </w:r>
            <w:r w:rsidRPr="0078265B">
              <w:rPr>
                <w:sz w:val="24"/>
              </w:rPr>
              <w:t>网络，通过自主设计的通信协议与底层各个模块通信，完成机械</w:t>
            </w:r>
            <w:proofErr w:type="gramStart"/>
            <w:r w:rsidRPr="0078265B">
              <w:rPr>
                <w:sz w:val="24"/>
              </w:rPr>
              <w:t>臂运动</w:t>
            </w:r>
            <w:proofErr w:type="gramEnd"/>
            <w:r w:rsidRPr="0078265B">
              <w:rPr>
                <w:sz w:val="24"/>
              </w:rPr>
              <w:t>控制与模块控制。</w:t>
            </w:r>
          </w:p>
          <w:p w14:paraId="53EFC8B0" w14:textId="77777777" w:rsidR="00DE7334" w:rsidRPr="0078265B" w:rsidRDefault="00DE7334" w:rsidP="0078265B">
            <w:pPr>
              <w:spacing w:beforeLines="50" w:before="120"/>
              <w:jc w:val="left"/>
              <w:rPr>
                <w:sz w:val="24"/>
              </w:rPr>
            </w:pPr>
            <w:r w:rsidRPr="0078265B">
              <w:rPr>
                <w:rFonts w:hint="eastAsia"/>
                <w:sz w:val="24"/>
              </w:rPr>
              <w:t>本软件主要支持机械臂的运动控制，也同样适配于机器人，摄像头舵机，智能小车等需要运动学控制的机械装置。可以运用在各种工业生产，科学研究领域。</w:t>
            </w:r>
          </w:p>
          <w:p w14:paraId="30F2DAF6" w14:textId="77777777" w:rsidR="00DE7334" w:rsidRPr="0078265B" w:rsidRDefault="00DE7334" w:rsidP="0078265B">
            <w:pPr>
              <w:spacing w:beforeLines="50" w:before="120"/>
              <w:jc w:val="left"/>
              <w:rPr>
                <w:sz w:val="24"/>
              </w:rPr>
            </w:pPr>
            <w:r w:rsidRPr="0078265B">
              <w:rPr>
                <w:rFonts w:hint="eastAsia"/>
                <w:sz w:val="24"/>
              </w:rPr>
              <w:t>设计的软件可实现用户对机械装置（主要为机械臂）的运动控制。设计思路采用自顶向下的设计思路。</w:t>
            </w:r>
          </w:p>
          <w:p w14:paraId="6FC6CCBB" w14:textId="77777777" w:rsidR="00DE7334" w:rsidRPr="0078265B" w:rsidRDefault="00DE7334" w:rsidP="0078265B">
            <w:pPr>
              <w:spacing w:beforeLines="50" w:before="120"/>
              <w:jc w:val="left"/>
              <w:rPr>
                <w:sz w:val="24"/>
              </w:rPr>
            </w:pPr>
            <w:r w:rsidRPr="0078265B">
              <w:rPr>
                <w:sz w:val="24"/>
              </w:rPr>
              <w:t>1.</w:t>
            </w:r>
            <w:r w:rsidRPr="0078265B">
              <w:rPr>
                <w:sz w:val="24"/>
              </w:rPr>
              <w:tab/>
            </w:r>
            <w:r w:rsidRPr="0078265B">
              <w:rPr>
                <w:sz w:val="24"/>
              </w:rPr>
              <w:t>运动控制层</w:t>
            </w:r>
          </w:p>
          <w:p w14:paraId="38A91912" w14:textId="77777777" w:rsidR="00DE7334" w:rsidRPr="0078265B" w:rsidRDefault="00DE7334" w:rsidP="0078265B">
            <w:pPr>
              <w:spacing w:beforeLines="50" w:before="120"/>
              <w:jc w:val="left"/>
              <w:rPr>
                <w:sz w:val="24"/>
              </w:rPr>
            </w:pPr>
            <w:r w:rsidRPr="0078265B">
              <w:rPr>
                <w:rFonts w:hint="eastAsia"/>
                <w:sz w:val="24"/>
              </w:rPr>
              <w:t>运动控制层为本软件的核心部分，主要采用</w:t>
            </w:r>
            <w:r w:rsidRPr="0078265B">
              <w:rPr>
                <w:sz w:val="24"/>
              </w:rPr>
              <w:t>C++</w:t>
            </w:r>
            <w:r w:rsidRPr="0078265B">
              <w:rPr>
                <w:sz w:val="24"/>
              </w:rPr>
              <w:t>开发。完成了正逆运动学控制。正运动学部分通过识别手柄信息，对信息进行封装，支持多种手柄控制，通过手柄设置的键位分别控制每一个舵机自由度的控制。</w:t>
            </w:r>
            <w:proofErr w:type="gramStart"/>
            <w:r w:rsidRPr="0078265B">
              <w:rPr>
                <w:sz w:val="24"/>
              </w:rPr>
              <w:t>逆运动</w:t>
            </w:r>
            <w:proofErr w:type="gramEnd"/>
            <w:r w:rsidRPr="0078265B">
              <w:rPr>
                <w:sz w:val="24"/>
              </w:rPr>
              <w:t>学部分主要通过</w:t>
            </w:r>
            <w:r w:rsidRPr="0078265B">
              <w:rPr>
                <w:sz w:val="24"/>
              </w:rPr>
              <w:t>OMPL(</w:t>
            </w:r>
            <w:r w:rsidRPr="0078265B">
              <w:rPr>
                <w:sz w:val="24"/>
              </w:rPr>
              <w:t>开源运动规划库），使用基于采样的先进运动学算法（主要由</w:t>
            </w:r>
            <w:r w:rsidRPr="0078265B">
              <w:rPr>
                <w:sz w:val="24"/>
              </w:rPr>
              <w:t>RRT</w:t>
            </w:r>
            <w:r w:rsidRPr="0078265B">
              <w:rPr>
                <w:sz w:val="24"/>
              </w:rPr>
              <w:t>，</w:t>
            </w:r>
            <w:r w:rsidRPr="0078265B">
              <w:rPr>
                <w:sz w:val="24"/>
              </w:rPr>
              <w:t>PRM</w:t>
            </w:r>
            <w:r w:rsidRPr="0078265B">
              <w:rPr>
                <w:sz w:val="24"/>
              </w:rPr>
              <w:t>等算法组成）进行避障的逆运动学规划。规划结果将下发，完成机械臂的自主运动规划。</w:t>
            </w:r>
          </w:p>
          <w:p w14:paraId="4A339A2F" w14:textId="77777777" w:rsidR="00DE7334" w:rsidRPr="0078265B" w:rsidRDefault="00DE7334" w:rsidP="0078265B">
            <w:pPr>
              <w:spacing w:beforeLines="50" w:before="120"/>
              <w:jc w:val="left"/>
              <w:rPr>
                <w:sz w:val="24"/>
              </w:rPr>
            </w:pPr>
            <w:r w:rsidRPr="0078265B">
              <w:rPr>
                <w:sz w:val="24"/>
              </w:rPr>
              <w:t>2.</w:t>
            </w:r>
            <w:r w:rsidRPr="0078265B">
              <w:rPr>
                <w:sz w:val="24"/>
              </w:rPr>
              <w:tab/>
            </w:r>
            <w:r w:rsidRPr="0078265B">
              <w:rPr>
                <w:sz w:val="24"/>
              </w:rPr>
              <w:t>姿态显示层</w:t>
            </w:r>
          </w:p>
          <w:p w14:paraId="38AEE454" w14:textId="77777777" w:rsidR="00DE7334" w:rsidRPr="0078265B" w:rsidRDefault="00DE7334" w:rsidP="0078265B">
            <w:pPr>
              <w:spacing w:beforeLines="50" w:before="120"/>
              <w:jc w:val="left"/>
              <w:rPr>
                <w:sz w:val="24"/>
              </w:rPr>
            </w:pPr>
            <w:r w:rsidRPr="0078265B">
              <w:rPr>
                <w:rFonts w:hint="eastAsia"/>
                <w:sz w:val="24"/>
              </w:rPr>
              <w:t>在本层中，运动控制层处理过后的正运动学与逆运动学信息将</w:t>
            </w:r>
            <w:proofErr w:type="gramStart"/>
            <w:r w:rsidRPr="0078265B">
              <w:rPr>
                <w:rFonts w:hint="eastAsia"/>
                <w:sz w:val="24"/>
              </w:rPr>
              <w:t>被发布</w:t>
            </w:r>
            <w:proofErr w:type="gramEnd"/>
            <w:r w:rsidRPr="0078265B">
              <w:rPr>
                <w:rFonts w:hint="eastAsia"/>
                <w:sz w:val="24"/>
              </w:rPr>
              <w:t>到实时的姿态显示中，我们可以在本机端实时看到机械臂的理想姿态。</w:t>
            </w:r>
          </w:p>
          <w:p w14:paraId="287A2988" w14:textId="77777777" w:rsidR="00DE7334" w:rsidRPr="0078265B" w:rsidRDefault="00DE7334" w:rsidP="0078265B">
            <w:pPr>
              <w:spacing w:beforeLines="50" w:before="120"/>
              <w:jc w:val="left"/>
              <w:rPr>
                <w:sz w:val="24"/>
              </w:rPr>
            </w:pPr>
            <w:r w:rsidRPr="0078265B">
              <w:rPr>
                <w:sz w:val="24"/>
              </w:rPr>
              <w:t>3.</w:t>
            </w:r>
            <w:r w:rsidRPr="0078265B">
              <w:rPr>
                <w:sz w:val="24"/>
              </w:rPr>
              <w:tab/>
            </w:r>
            <w:r w:rsidRPr="0078265B">
              <w:rPr>
                <w:sz w:val="24"/>
              </w:rPr>
              <w:t>数据传输层</w:t>
            </w:r>
          </w:p>
          <w:p w14:paraId="161E9A25" w14:textId="2A8580A7" w:rsidR="00DE7334" w:rsidRPr="00DE7334" w:rsidRDefault="00DE7334" w:rsidP="0078265B">
            <w:pPr>
              <w:spacing w:beforeLines="50" w:before="120"/>
              <w:jc w:val="left"/>
              <w:rPr>
                <w:sz w:val="24"/>
              </w:rPr>
            </w:pPr>
            <w:r w:rsidRPr="0078265B">
              <w:rPr>
                <w:rFonts w:hint="eastAsia"/>
                <w:sz w:val="24"/>
              </w:rPr>
              <w:t>这一层主要负责运动控制信息的转换与下发。主要采用</w:t>
            </w:r>
            <w:r w:rsidRPr="0078265B">
              <w:rPr>
                <w:sz w:val="24"/>
              </w:rPr>
              <w:t>C++</w:t>
            </w:r>
            <w:r w:rsidRPr="0078265B">
              <w:rPr>
                <w:sz w:val="24"/>
              </w:rPr>
              <w:t>语言与</w:t>
            </w:r>
            <w:r w:rsidRPr="0078265B">
              <w:rPr>
                <w:sz w:val="24"/>
              </w:rPr>
              <w:t>boost</w:t>
            </w:r>
            <w:r w:rsidRPr="0078265B">
              <w:rPr>
                <w:sz w:val="24"/>
              </w:rPr>
              <w:t>库开发。将运动学信息转化为自主设计的通信协议，将协议数据包写入串口并转化为</w:t>
            </w:r>
            <w:r w:rsidRPr="0078265B">
              <w:rPr>
                <w:sz w:val="24"/>
              </w:rPr>
              <w:t>CAN</w:t>
            </w:r>
            <w:r w:rsidRPr="0078265B">
              <w:rPr>
                <w:sz w:val="24"/>
              </w:rPr>
              <w:t>协议信息传入</w:t>
            </w:r>
            <w:r w:rsidRPr="0078265B">
              <w:rPr>
                <w:sz w:val="24"/>
              </w:rPr>
              <w:t>CAN</w:t>
            </w:r>
            <w:r w:rsidRPr="0078265B">
              <w:rPr>
                <w:sz w:val="24"/>
              </w:rPr>
              <w:t>网络。</w:t>
            </w:r>
          </w:p>
        </w:tc>
      </w:tr>
      <w:tr w:rsidR="00E05CE3" w:rsidRPr="00D17953" w14:paraId="21F805DE" w14:textId="77777777" w:rsidTr="004603D8">
        <w:trPr>
          <w:cantSplit/>
          <w:trHeight w:val="3120"/>
          <w:jc w:val="center"/>
        </w:trPr>
        <w:tc>
          <w:tcPr>
            <w:tcW w:w="9112" w:type="dxa"/>
            <w:gridSpan w:val="13"/>
            <w:tcBorders>
              <w:top w:val="single" w:sz="4" w:space="0" w:color="auto"/>
              <w:left w:val="single" w:sz="4" w:space="0" w:color="auto"/>
              <w:bottom w:val="single" w:sz="4" w:space="0" w:color="auto"/>
              <w:right w:val="single" w:sz="4" w:space="0" w:color="auto"/>
            </w:tcBorders>
          </w:tcPr>
          <w:p w14:paraId="7A53332D" w14:textId="77777777" w:rsidR="00E05CE3" w:rsidRPr="00850F83" w:rsidRDefault="00E05CE3" w:rsidP="00E05CE3">
            <w:pPr>
              <w:spacing w:beforeLines="50" w:before="120"/>
              <w:rPr>
                <w:b/>
                <w:bCs/>
                <w:sz w:val="24"/>
              </w:rPr>
            </w:pPr>
            <w:r w:rsidRPr="00850F83">
              <w:rPr>
                <w:rFonts w:hint="eastAsia"/>
                <w:b/>
                <w:bCs/>
                <w:sz w:val="24"/>
              </w:rPr>
              <w:lastRenderedPageBreak/>
              <w:t>七、</w:t>
            </w:r>
            <w:r w:rsidR="004603D8" w:rsidRPr="00850F83">
              <w:rPr>
                <w:rFonts w:hint="eastAsia"/>
                <w:b/>
                <w:bCs/>
                <w:sz w:val="24"/>
              </w:rPr>
              <w:t>项目创新点及特色（不少于</w:t>
            </w:r>
            <w:r w:rsidR="004603D8" w:rsidRPr="00850F83">
              <w:rPr>
                <w:rFonts w:hint="eastAsia"/>
                <w:b/>
                <w:bCs/>
                <w:sz w:val="24"/>
              </w:rPr>
              <w:t>3</w:t>
            </w:r>
            <w:r w:rsidR="004603D8" w:rsidRPr="00850F83">
              <w:rPr>
                <w:b/>
                <w:bCs/>
                <w:sz w:val="24"/>
              </w:rPr>
              <w:t>00</w:t>
            </w:r>
            <w:r w:rsidR="004603D8" w:rsidRPr="00850F83">
              <w:rPr>
                <w:b/>
                <w:bCs/>
                <w:sz w:val="24"/>
              </w:rPr>
              <w:t>字</w:t>
            </w:r>
            <w:r w:rsidR="004603D8" w:rsidRPr="00850F83">
              <w:rPr>
                <w:rFonts w:hint="eastAsia"/>
                <w:b/>
                <w:bCs/>
                <w:sz w:val="24"/>
              </w:rPr>
              <w:t>）</w:t>
            </w:r>
          </w:p>
          <w:p w14:paraId="60D7FCA6" w14:textId="77777777" w:rsidR="00324084" w:rsidRPr="00324084" w:rsidRDefault="00324084" w:rsidP="00324084">
            <w:pPr>
              <w:spacing w:beforeLines="50" w:before="120"/>
              <w:rPr>
                <w:sz w:val="24"/>
              </w:rPr>
            </w:pPr>
            <w:r w:rsidRPr="00324084">
              <w:rPr>
                <w:rFonts w:hint="eastAsia"/>
                <w:sz w:val="24"/>
              </w:rPr>
              <w:t>1</w:t>
            </w:r>
            <w:r w:rsidRPr="00324084">
              <w:rPr>
                <w:rFonts w:hint="eastAsia"/>
                <w:sz w:val="24"/>
              </w:rPr>
              <w:t>、</w:t>
            </w:r>
            <w:r w:rsidRPr="00324084">
              <w:rPr>
                <w:rFonts w:hint="eastAsia"/>
                <w:sz w:val="24"/>
              </w:rPr>
              <w:tab/>
            </w:r>
            <w:r w:rsidRPr="00324084">
              <w:rPr>
                <w:rFonts w:hint="eastAsia"/>
                <w:sz w:val="24"/>
              </w:rPr>
              <w:t>创新的机械结构：考虑到环境的复杂性，机器人需要具备相当的越障能力，因此我们采用了独立悬挂底盘，使得机器人具备优良的复杂环境通过能力。减震底盘采用四组独立负压减震器，底盘的减震强度可调，通过弹簧与油压负压的作用，产生弹力在支撑整车重量保证上层稳定性，在底盘发生突发的大加速度前进和转动时，底盘上方仍可以保持较为平稳的运动，以此保证电子元器件的正常运行。</w:t>
            </w:r>
          </w:p>
          <w:p w14:paraId="590444B8" w14:textId="77777777" w:rsidR="00324084" w:rsidRPr="00324084" w:rsidRDefault="00324084" w:rsidP="00324084">
            <w:pPr>
              <w:spacing w:beforeLines="50" w:before="120"/>
              <w:rPr>
                <w:sz w:val="24"/>
              </w:rPr>
            </w:pPr>
            <w:r w:rsidRPr="00324084">
              <w:rPr>
                <w:rFonts w:hint="eastAsia"/>
                <w:sz w:val="24"/>
              </w:rPr>
              <w:t>2</w:t>
            </w:r>
            <w:r w:rsidRPr="00324084">
              <w:rPr>
                <w:rFonts w:hint="eastAsia"/>
                <w:sz w:val="24"/>
              </w:rPr>
              <w:t>、</w:t>
            </w:r>
            <w:r w:rsidRPr="00324084">
              <w:rPr>
                <w:rFonts w:hint="eastAsia"/>
                <w:sz w:val="24"/>
              </w:rPr>
              <w:tab/>
            </w:r>
            <w:r w:rsidRPr="00324084">
              <w:rPr>
                <w:rFonts w:hint="eastAsia"/>
                <w:sz w:val="24"/>
              </w:rPr>
              <w:t>创新的防雨封装方案：考虑到活动区间可能的雨水障碍。故而采用全防水的封装和顶部的撑伞防雨设计，同时加装湿度检测模块，以保证小车在行进过程中不因雨水、积水等情况被阻碍。也保证了其内部电子元件的正常运行。</w:t>
            </w:r>
          </w:p>
          <w:p w14:paraId="13CD2D93" w14:textId="77777777" w:rsidR="00324084" w:rsidRPr="00324084" w:rsidRDefault="00324084" w:rsidP="00324084">
            <w:pPr>
              <w:spacing w:beforeLines="50" w:before="120"/>
              <w:rPr>
                <w:sz w:val="24"/>
              </w:rPr>
            </w:pPr>
            <w:r w:rsidRPr="00324084">
              <w:rPr>
                <w:rFonts w:hint="eastAsia"/>
                <w:sz w:val="24"/>
              </w:rPr>
              <w:t>3</w:t>
            </w:r>
            <w:r w:rsidRPr="00324084">
              <w:rPr>
                <w:rFonts w:hint="eastAsia"/>
                <w:sz w:val="24"/>
              </w:rPr>
              <w:t>、</w:t>
            </w:r>
            <w:r w:rsidRPr="00324084">
              <w:rPr>
                <w:rFonts w:hint="eastAsia"/>
                <w:sz w:val="24"/>
              </w:rPr>
              <w:tab/>
            </w:r>
            <w:r w:rsidRPr="00324084">
              <w:rPr>
                <w:rFonts w:hint="eastAsia"/>
                <w:sz w:val="24"/>
              </w:rPr>
              <w:t>创新的供电和电路板连接方式：采用</w:t>
            </w:r>
            <w:r w:rsidRPr="00324084">
              <w:rPr>
                <w:rFonts w:hint="eastAsia"/>
                <w:sz w:val="24"/>
              </w:rPr>
              <w:t>CAN</w:t>
            </w:r>
            <w:r w:rsidRPr="00324084">
              <w:rPr>
                <w:rFonts w:hint="eastAsia"/>
                <w:sz w:val="24"/>
              </w:rPr>
              <w:t>总线式的模块化布局，大大降低了车身内连线的复杂度，同时也进一步提高了各模块的独立性，可很方便的对机器人功能进行增减，从而达到多功能的设计理念。</w:t>
            </w:r>
          </w:p>
          <w:p w14:paraId="415A1501" w14:textId="77777777" w:rsidR="00324084" w:rsidRPr="00324084" w:rsidRDefault="00324084" w:rsidP="00324084">
            <w:pPr>
              <w:spacing w:beforeLines="50" w:before="120"/>
              <w:rPr>
                <w:sz w:val="24"/>
              </w:rPr>
            </w:pPr>
            <w:r w:rsidRPr="00324084">
              <w:rPr>
                <w:rFonts w:hint="eastAsia"/>
                <w:sz w:val="24"/>
              </w:rPr>
              <w:t>4</w:t>
            </w:r>
            <w:r w:rsidRPr="00324084">
              <w:rPr>
                <w:rFonts w:hint="eastAsia"/>
                <w:sz w:val="24"/>
              </w:rPr>
              <w:t>、</w:t>
            </w:r>
            <w:r w:rsidRPr="00324084">
              <w:rPr>
                <w:rFonts w:hint="eastAsia"/>
                <w:sz w:val="24"/>
              </w:rPr>
              <w:tab/>
            </w:r>
            <w:r w:rsidRPr="00324084">
              <w:rPr>
                <w:rFonts w:hint="eastAsia"/>
                <w:sz w:val="24"/>
              </w:rPr>
              <w:t>创新的移动机器人自主搜寻</w:t>
            </w:r>
            <w:proofErr w:type="gramStart"/>
            <w:r w:rsidRPr="00324084">
              <w:rPr>
                <w:rFonts w:hint="eastAsia"/>
                <w:sz w:val="24"/>
              </w:rPr>
              <w:t>与建图定位</w:t>
            </w:r>
            <w:proofErr w:type="gramEnd"/>
            <w:r w:rsidRPr="00324084">
              <w:rPr>
                <w:rFonts w:hint="eastAsia"/>
                <w:sz w:val="24"/>
              </w:rPr>
              <w:t>技术：对自主巡检机器人来说，使用地图匹配、陆标等导航方式存在局限性</w:t>
            </w:r>
            <w:r w:rsidRPr="00324084">
              <w:rPr>
                <w:rFonts w:hint="eastAsia"/>
                <w:sz w:val="24"/>
              </w:rPr>
              <w:t>,</w:t>
            </w:r>
            <w:r w:rsidRPr="00324084">
              <w:rPr>
                <w:rFonts w:hint="eastAsia"/>
                <w:sz w:val="24"/>
              </w:rPr>
              <w:t>传统的路径规划和跟踪方法也不能完全发挥其功能性。我们使用原创的综合使用基于</w:t>
            </w:r>
            <w:r w:rsidRPr="00324084">
              <w:rPr>
                <w:rFonts w:hint="eastAsia"/>
                <w:sz w:val="24"/>
              </w:rPr>
              <w:t>A*</w:t>
            </w:r>
            <w:r w:rsidRPr="00324084">
              <w:rPr>
                <w:rFonts w:hint="eastAsia"/>
                <w:sz w:val="24"/>
              </w:rPr>
              <w:t>启发式算法和</w:t>
            </w:r>
            <w:r w:rsidRPr="00324084">
              <w:rPr>
                <w:rFonts w:hint="eastAsia"/>
                <w:sz w:val="24"/>
              </w:rPr>
              <w:t>Dijkstra</w:t>
            </w:r>
            <w:r w:rsidRPr="00324084">
              <w:rPr>
                <w:rFonts w:hint="eastAsia"/>
                <w:sz w:val="24"/>
              </w:rPr>
              <w:t>算法的自主导航技术并结合视觉</w:t>
            </w:r>
            <w:r w:rsidRPr="00324084">
              <w:rPr>
                <w:rFonts w:hint="eastAsia"/>
                <w:sz w:val="24"/>
              </w:rPr>
              <w:t>SLAM</w:t>
            </w:r>
            <w:r w:rsidRPr="00324084">
              <w:rPr>
                <w:rFonts w:hint="eastAsia"/>
                <w:sz w:val="24"/>
              </w:rPr>
              <w:t>建立的地图进行路径规划，达到在各种环境内正常工作的目的。</w:t>
            </w:r>
          </w:p>
          <w:p w14:paraId="37E48E79" w14:textId="77777777" w:rsidR="00324084" w:rsidRPr="00324084" w:rsidRDefault="00324084" w:rsidP="00324084">
            <w:pPr>
              <w:spacing w:beforeLines="50" w:before="120"/>
              <w:rPr>
                <w:sz w:val="24"/>
              </w:rPr>
            </w:pPr>
            <w:r w:rsidRPr="00324084">
              <w:rPr>
                <w:rFonts w:hint="eastAsia"/>
                <w:sz w:val="24"/>
              </w:rPr>
              <w:t>5</w:t>
            </w:r>
            <w:r w:rsidRPr="00324084">
              <w:rPr>
                <w:rFonts w:hint="eastAsia"/>
                <w:sz w:val="24"/>
              </w:rPr>
              <w:t>、</w:t>
            </w:r>
            <w:r w:rsidRPr="00324084">
              <w:rPr>
                <w:rFonts w:hint="eastAsia"/>
                <w:sz w:val="24"/>
              </w:rPr>
              <w:tab/>
            </w:r>
            <w:r w:rsidRPr="00324084">
              <w:rPr>
                <w:rFonts w:hint="eastAsia"/>
                <w:sz w:val="24"/>
              </w:rPr>
              <w:t>创新的无线遥控及监控功能：机器人搭载多摄像头，确保视野充足和完整。通过网桥和第四代、第五代无线通信技术实现实时图像传输，进而实现远程无线遥控及监控功能。</w:t>
            </w:r>
          </w:p>
          <w:p w14:paraId="563A79E5" w14:textId="77777777" w:rsidR="00324084" w:rsidRPr="00324084" w:rsidRDefault="00324084" w:rsidP="00324084">
            <w:pPr>
              <w:spacing w:beforeLines="50" w:before="120"/>
              <w:rPr>
                <w:sz w:val="24"/>
              </w:rPr>
            </w:pPr>
            <w:r w:rsidRPr="00324084">
              <w:rPr>
                <w:rFonts w:hint="eastAsia"/>
                <w:sz w:val="24"/>
              </w:rPr>
              <w:t>6</w:t>
            </w:r>
            <w:r w:rsidRPr="00324084">
              <w:rPr>
                <w:rFonts w:hint="eastAsia"/>
                <w:sz w:val="24"/>
              </w:rPr>
              <w:t>、</w:t>
            </w:r>
            <w:r w:rsidRPr="00324084">
              <w:rPr>
                <w:rFonts w:hint="eastAsia"/>
                <w:sz w:val="24"/>
              </w:rPr>
              <w:tab/>
            </w:r>
            <w:r w:rsidRPr="00324084">
              <w:rPr>
                <w:rFonts w:hint="eastAsia"/>
                <w:sz w:val="24"/>
              </w:rPr>
              <w:t>创新的图像复杂识别功能：考虑到巡检机器人可能遇到的复杂人员环境，机器人能进行危险物品和人脸识别。在此特征识别的基础上完成目标跟踪。</w:t>
            </w:r>
          </w:p>
          <w:p w14:paraId="1C631A0A" w14:textId="77777777" w:rsidR="00324084" w:rsidRPr="00324084" w:rsidRDefault="00324084" w:rsidP="00324084">
            <w:pPr>
              <w:spacing w:beforeLines="50" w:before="120"/>
              <w:rPr>
                <w:sz w:val="24"/>
              </w:rPr>
            </w:pPr>
            <w:r w:rsidRPr="00324084">
              <w:rPr>
                <w:rFonts w:hint="eastAsia"/>
                <w:sz w:val="24"/>
              </w:rPr>
              <w:t>7</w:t>
            </w:r>
            <w:r w:rsidRPr="00324084">
              <w:rPr>
                <w:rFonts w:hint="eastAsia"/>
                <w:sz w:val="24"/>
              </w:rPr>
              <w:t>、</w:t>
            </w:r>
            <w:r w:rsidRPr="00324084">
              <w:rPr>
                <w:rFonts w:hint="eastAsia"/>
                <w:sz w:val="24"/>
              </w:rPr>
              <w:tab/>
            </w:r>
            <w:r w:rsidRPr="00324084">
              <w:rPr>
                <w:rFonts w:hint="eastAsia"/>
                <w:sz w:val="24"/>
              </w:rPr>
              <w:t>创新的续航和自主充电方案：配合小车的定点巡航、自主电量监测功能在电量较低的时候自主返回充电</w:t>
            </w:r>
            <w:proofErr w:type="gramStart"/>
            <w:r w:rsidRPr="00324084">
              <w:rPr>
                <w:rFonts w:hint="eastAsia"/>
                <w:sz w:val="24"/>
              </w:rPr>
              <w:t>坞</w:t>
            </w:r>
            <w:proofErr w:type="gramEnd"/>
            <w:r w:rsidRPr="00324084">
              <w:rPr>
                <w:rFonts w:hint="eastAsia"/>
                <w:sz w:val="24"/>
              </w:rPr>
              <w:t>进行充电。同时，机器人上另外搭载太阳能电池板以实现双供电，确保较长的续航时间。</w:t>
            </w:r>
          </w:p>
          <w:p w14:paraId="20EAAEED" w14:textId="77777777" w:rsidR="00324084" w:rsidRPr="00324084" w:rsidRDefault="00324084" w:rsidP="00324084">
            <w:pPr>
              <w:spacing w:beforeLines="50" w:before="120"/>
              <w:rPr>
                <w:sz w:val="24"/>
              </w:rPr>
            </w:pPr>
            <w:r w:rsidRPr="00324084">
              <w:rPr>
                <w:rFonts w:hint="eastAsia"/>
                <w:sz w:val="24"/>
              </w:rPr>
              <w:t>8</w:t>
            </w:r>
            <w:r w:rsidRPr="00324084">
              <w:rPr>
                <w:rFonts w:hint="eastAsia"/>
                <w:sz w:val="24"/>
              </w:rPr>
              <w:t>、</w:t>
            </w:r>
            <w:r w:rsidRPr="00324084">
              <w:rPr>
                <w:rFonts w:hint="eastAsia"/>
                <w:sz w:val="24"/>
              </w:rPr>
              <w:tab/>
            </w:r>
            <w:r w:rsidRPr="00324084">
              <w:rPr>
                <w:rFonts w:hint="eastAsia"/>
                <w:sz w:val="24"/>
              </w:rPr>
              <w:t>针对人员较多场地的巡逻避让功能：搭载超声波测距、红外线识别等传感器模块完成避障和简单越野。保证机器人在复杂场地内的自我保护和避障能力。</w:t>
            </w:r>
          </w:p>
          <w:p w14:paraId="664583E6" w14:textId="77777777" w:rsidR="00324084" w:rsidRPr="00324084" w:rsidRDefault="00324084" w:rsidP="00324084">
            <w:pPr>
              <w:spacing w:beforeLines="50" w:before="120"/>
              <w:rPr>
                <w:sz w:val="24"/>
              </w:rPr>
            </w:pPr>
            <w:r w:rsidRPr="00324084">
              <w:rPr>
                <w:rFonts w:hint="eastAsia"/>
                <w:sz w:val="24"/>
              </w:rPr>
              <w:t>9</w:t>
            </w:r>
            <w:r w:rsidRPr="00324084">
              <w:rPr>
                <w:rFonts w:hint="eastAsia"/>
                <w:sz w:val="24"/>
              </w:rPr>
              <w:t>、</w:t>
            </w:r>
            <w:r w:rsidRPr="00324084">
              <w:rPr>
                <w:rFonts w:hint="eastAsia"/>
                <w:sz w:val="24"/>
              </w:rPr>
              <w:tab/>
            </w:r>
            <w:r w:rsidRPr="00324084">
              <w:rPr>
                <w:rFonts w:hint="eastAsia"/>
                <w:sz w:val="24"/>
              </w:rPr>
              <w:t>面对较大场地、较长运作时间的工作方案：通过</w:t>
            </w:r>
            <w:r w:rsidRPr="00324084">
              <w:rPr>
                <w:rFonts w:hint="eastAsia"/>
                <w:sz w:val="24"/>
              </w:rPr>
              <w:t>ROS</w:t>
            </w:r>
            <w:r w:rsidRPr="00324084">
              <w:rPr>
                <w:rFonts w:hint="eastAsia"/>
                <w:sz w:val="24"/>
              </w:rPr>
              <w:t>系统完成多车无线组网实现车群的联动，确保反馈的信息量和巡检覆盖面，并且配合自主充电功能实现高效率的智能轮班。</w:t>
            </w:r>
          </w:p>
          <w:p w14:paraId="13E20B8A" w14:textId="77777777" w:rsidR="00324084" w:rsidRPr="00324084" w:rsidRDefault="00324084" w:rsidP="00324084">
            <w:pPr>
              <w:spacing w:beforeLines="50" w:before="120"/>
              <w:rPr>
                <w:sz w:val="24"/>
              </w:rPr>
            </w:pPr>
            <w:r w:rsidRPr="00324084">
              <w:rPr>
                <w:rFonts w:hint="eastAsia"/>
                <w:sz w:val="24"/>
              </w:rPr>
              <w:t>10</w:t>
            </w:r>
            <w:r w:rsidRPr="00324084">
              <w:rPr>
                <w:rFonts w:hint="eastAsia"/>
                <w:sz w:val="24"/>
              </w:rPr>
              <w:t>、</w:t>
            </w:r>
            <w:r w:rsidRPr="00324084">
              <w:rPr>
                <w:rFonts w:hint="eastAsia"/>
                <w:sz w:val="24"/>
              </w:rPr>
              <w:tab/>
            </w:r>
            <w:r w:rsidRPr="00324084">
              <w:rPr>
                <w:rFonts w:hint="eastAsia"/>
                <w:sz w:val="24"/>
              </w:rPr>
              <w:t>创新的供电和电路板连接方式：采用总线式的连接方式，大大降低了车身内连线的复杂度，同时也进一步提高了各模块的独立性，可随时增减功能。</w:t>
            </w:r>
          </w:p>
          <w:p w14:paraId="61E15FB5" w14:textId="77777777" w:rsidR="00324084" w:rsidRPr="00324084" w:rsidRDefault="00324084" w:rsidP="00324084">
            <w:pPr>
              <w:spacing w:beforeLines="50" w:before="120"/>
              <w:rPr>
                <w:sz w:val="24"/>
              </w:rPr>
            </w:pPr>
            <w:r w:rsidRPr="00324084">
              <w:rPr>
                <w:rFonts w:hint="eastAsia"/>
                <w:sz w:val="24"/>
              </w:rPr>
              <w:t>11</w:t>
            </w:r>
            <w:r w:rsidRPr="00324084">
              <w:rPr>
                <w:rFonts w:hint="eastAsia"/>
                <w:sz w:val="24"/>
              </w:rPr>
              <w:t>、</w:t>
            </w:r>
            <w:r w:rsidRPr="00324084">
              <w:rPr>
                <w:rFonts w:hint="eastAsia"/>
                <w:sz w:val="24"/>
              </w:rPr>
              <w:tab/>
            </w:r>
            <w:r w:rsidRPr="00324084">
              <w:rPr>
                <w:rFonts w:hint="eastAsia"/>
                <w:sz w:val="24"/>
              </w:rPr>
              <w:t>创新的移动机器人自主搜寻</w:t>
            </w:r>
            <w:proofErr w:type="gramStart"/>
            <w:r w:rsidRPr="00324084">
              <w:rPr>
                <w:rFonts w:hint="eastAsia"/>
                <w:sz w:val="24"/>
              </w:rPr>
              <w:t>与建图定位</w:t>
            </w:r>
            <w:proofErr w:type="gramEnd"/>
            <w:r w:rsidRPr="00324084">
              <w:rPr>
                <w:rFonts w:hint="eastAsia"/>
                <w:sz w:val="24"/>
              </w:rPr>
              <w:t>技术，与传统的人工遥控相不同，本作品可实现机器人在复杂环境中的自主探索与建立地图。</w:t>
            </w:r>
          </w:p>
          <w:p w14:paraId="008FA6A0" w14:textId="1E2193E6" w:rsidR="00324084" w:rsidRPr="00D17953" w:rsidRDefault="00324084" w:rsidP="00324084">
            <w:pPr>
              <w:spacing w:beforeLines="50" w:before="120"/>
              <w:rPr>
                <w:sz w:val="24"/>
              </w:rPr>
            </w:pPr>
            <w:r w:rsidRPr="00324084">
              <w:rPr>
                <w:rFonts w:hint="eastAsia"/>
                <w:sz w:val="24"/>
              </w:rPr>
              <w:t>12</w:t>
            </w:r>
            <w:r w:rsidRPr="00324084">
              <w:rPr>
                <w:rFonts w:hint="eastAsia"/>
                <w:sz w:val="24"/>
              </w:rPr>
              <w:t>、</w:t>
            </w:r>
            <w:r w:rsidRPr="00324084">
              <w:rPr>
                <w:rFonts w:hint="eastAsia"/>
                <w:sz w:val="24"/>
              </w:rPr>
              <w:tab/>
            </w:r>
            <w:r w:rsidRPr="00324084">
              <w:rPr>
                <w:rFonts w:hint="eastAsia"/>
                <w:sz w:val="24"/>
              </w:rPr>
              <w:t>创新的六自由度机械臂，使得物流</w:t>
            </w:r>
            <w:proofErr w:type="gramStart"/>
            <w:r w:rsidRPr="00324084">
              <w:rPr>
                <w:rFonts w:hint="eastAsia"/>
                <w:sz w:val="24"/>
              </w:rPr>
              <w:t>配送车</w:t>
            </w:r>
            <w:proofErr w:type="gramEnd"/>
            <w:r w:rsidRPr="00324084">
              <w:rPr>
                <w:rFonts w:hint="eastAsia"/>
                <w:sz w:val="24"/>
              </w:rPr>
              <w:t>拥有了抓取物件的功能，并采用基于先进运动学算法（主要由</w:t>
            </w:r>
            <w:r w:rsidRPr="00324084">
              <w:rPr>
                <w:rFonts w:hint="eastAsia"/>
                <w:sz w:val="24"/>
              </w:rPr>
              <w:t>RRT</w:t>
            </w:r>
            <w:r w:rsidRPr="00324084">
              <w:rPr>
                <w:rFonts w:hint="eastAsia"/>
                <w:sz w:val="24"/>
              </w:rPr>
              <w:t>，</w:t>
            </w:r>
            <w:r w:rsidRPr="00324084">
              <w:rPr>
                <w:rFonts w:hint="eastAsia"/>
                <w:sz w:val="24"/>
              </w:rPr>
              <w:t>PRM</w:t>
            </w:r>
            <w:r w:rsidRPr="00324084">
              <w:rPr>
                <w:rFonts w:hint="eastAsia"/>
                <w:sz w:val="24"/>
              </w:rPr>
              <w:t>等算法组成）进行避障的逆运动学机械臂自主规划。</w:t>
            </w:r>
          </w:p>
        </w:tc>
      </w:tr>
      <w:tr w:rsidR="004603D8" w:rsidRPr="00D17953" w14:paraId="1A139D80" w14:textId="77777777" w:rsidTr="00EF41A1">
        <w:trPr>
          <w:cantSplit/>
          <w:trHeight w:val="2688"/>
          <w:jc w:val="center"/>
        </w:trPr>
        <w:tc>
          <w:tcPr>
            <w:tcW w:w="9112" w:type="dxa"/>
            <w:gridSpan w:val="13"/>
            <w:tcBorders>
              <w:top w:val="single" w:sz="4" w:space="0" w:color="auto"/>
              <w:left w:val="single" w:sz="4" w:space="0" w:color="auto"/>
              <w:bottom w:val="single" w:sz="4" w:space="0" w:color="auto"/>
              <w:right w:val="single" w:sz="4" w:space="0" w:color="auto"/>
            </w:tcBorders>
          </w:tcPr>
          <w:p w14:paraId="4305E2E7" w14:textId="77777777" w:rsidR="004603D8" w:rsidRPr="00850F83" w:rsidRDefault="004603D8" w:rsidP="004603D8">
            <w:pPr>
              <w:autoSpaceDE w:val="0"/>
              <w:autoSpaceDN w:val="0"/>
              <w:adjustRightInd w:val="0"/>
              <w:jc w:val="left"/>
              <w:rPr>
                <w:rFonts w:ascii="宋体" w:cs="宋体"/>
                <w:b/>
                <w:bCs/>
                <w:kern w:val="0"/>
                <w:sz w:val="24"/>
              </w:rPr>
            </w:pPr>
            <w:r w:rsidRPr="00850F83">
              <w:rPr>
                <w:rFonts w:ascii="宋体" w:cs="宋体" w:hint="eastAsia"/>
                <w:b/>
                <w:bCs/>
                <w:kern w:val="0"/>
                <w:sz w:val="24"/>
              </w:rPr>
              <w:lastRenderedPageBreak/>
              <w:t>八、已有基础（包括与本项目有关的研究积累和已取得的成绩、学校可以提供的条</w:t>
            </w:r>
          </w:p>
          <w:p w14:paraId="1C0E3C37" w14:textId="77777777" w:rsidR="004603D8" w:rsidRPr="00850F83" w:rsidRDefault="004603D8" w:rsidP="004603D8">
            <w:pPr>
              <w:spacing w:beforeLines="50" w:before="120"/>
              <w:rPr>
                <w:rFonts w:ascii="宋体" w:cs="宋体"/>
                <w:b/>
                <w:bCs/>
                <w:kern w:val="0"/>
                <w:sz w:val="24"/>
              </w:rPr>
            </w:pPr>
            <w:r w:rsidRPr="00850F83">
              <w:rPr>
                <w:rFonts w:ascii="宋体" w:cs="宋体" w:hint="eastAsia"/>
                <w:b/>
                <w:bCs/>
                <w:kern w:val="0"/>
                <w:sz w:val="24"/>
              </w:rPr>
              <w:t>件、尚缺少的条件及解决方法）</w:t>
            </w:r>
          </w:p>
          <w:p w14:paraId="5F730B75" w14:textId="77777777" w:rsidR="004A51B0" w:rsidRPr="004A51B0" w:rsidRDefault="004A51B0" w:rsidP="004A51B0">
            <w:pPr>
              <w:spacing w:beforeLines="50" w:before="120"/>
              <w:rPr>
                <w:sz w:val="24"/>
              </w:rPr>
            </w:pPr>
            <w:r w:rsidRPr="004A51B0">
              <w:rPr>
                <w:rFonts w:hint="eastAsia"/>
                <w:sz w:val="24"/>
              </w:rPr>
              <w:t>1.</w:t>
            </w:r>
            <w:r w:rsidRPr="004A51B0">
              <w:rPr>
                <w:rFonts w:hint="eastAsia"/>
                <w:sz w:val="24"/>
              </w:rPr>
              <w:t>与本项目有关的研究积累和已取得的成绩</w:t>
            </w:r>
          </w:p>
          <w:p w14:paraId="5B8B7187" w14:textId="77777777" w:rsidR="004A51B0" w:rsidRPr="004A51B0" w:rsidRDefault="004A51B0" w:rsidP="004A51B0">
            <w:pPr>
              <w:spacing w:beforeLines="50" w:before="120"/>
              <w:rPr>
                <w:sz w:val="24"/>
              </w:rPr>
            </w:pPr>
            <w:r w:rsidRPr="004A51B0">
              <w:rPr>
                <w:rFonts w:hint="eastAsia"/>
                <w:sz w:val="24"/>
              </w:rPr>
              <w:t>在人员配置方面，负责软件的成员能熟练运用算法与数据结构，已有一年的关于机器学习和图像识别的学习与实践</w:t>
            </w:r>
            <w:r w:rsidRPr="004A51B0">
              <w:rPr>
                <w:rFonts w:hint="eastAsia"/>
                <w:sz w:val="24"/>
              </w:rPr>
              <w:t>,</w:t>
            </w:r>
            <w:r w:rsidRPr="004A51B0">
              <w:rPr>
                <w:rFonts w:hint="eastAsia"/>
                <w:sz w:val="24"/>
              </w:rPr>
              <w:t>熟练使用</w:t>
            </w:r>
            <w:r w:rsidRPr="004A51B0">
              <w:rPr>
                <w:rFonts w:hint="eastAsia"/>
                <w:sz w:val="24"/>
              </w:rPr>
              <w:t>caffe</w:t>
            </w:r>
            <w:r w:rsidRPr="004A51B0">
              <w:rPr>
                <w:rFonts w:hint="eastAsia"/>
                <w:sz w:val="24"/>
              </w:rPr>
              <w:t>、</w:t>
            </w:r>
            <w:proofErr w:type="spellStart"/>
            <w:r w:rsidRPr="004A51B0">
              <w:rPr>
                <w:rFonts w:hint="eastAsia"/>
                <w:sz w:val="24"/>
              </w:rPr>
              <w:t>Tensorflow</w:t>
            </w:r>
            <w:proofErr w:type="spellEnd"/>
            <w:r w:rsidRPr="004A51B0">
              <w:rPr>
                <w:rFonts w:hint="eastAsia"/>
                <w:sz w:val="24"/>
              </w:rPr>
              <w:t>和</w:t>
            </w:r>
            <w:proofErr w:type="spellStart"/>
            <w:r w:rsidRPr="004A51B0">
              <w:rPr>
                <w:rFonts w:hint="eastAsia"/>
                <w:sz w:val="24"/>
              </w:rPr>
              <w:t>ssd</w:t>
            </w:r>
            <w:proofErr w:type="spellEnd"/>
            <w:r w:rsidRPr="004A51B0">
              <w:rPr>
                <w:rFonts w:hint="eastAsia"/>
                <w:sz w:val="24"/>
              </w:rPr>
              <w:t>等。</w:t>
            </w:r>
          </w:p>
          <w:p w14:paraId="0F8F22B6" w14:textId="77777777" w:rsidR="004A51B0" w:rsidRPr="004A51B0" w:rsidRDefault="004A51B0" w:rsidP="004A51B0">
            <w:pPr>
              <w:spacing w:beforeLines="50" w:before="120"/>
              <w:rPr>
                <w:sz w:val="24"/>
              </w:rPr>
            </w:pPr>
            <w:r w:rsidRPr="004A51B0">
              <w:rPr>
                <w:rFonts w:hint="eastAsia"/>
                <w:sz w:val="24"/>
              </w:rPr>
              <w:t>机械成员有丰富的机械结构设计及组装经验，已有一年的机械设计经验，其设计的第一代轮式移动底盘与机械</w:t>
            </w:r>
            <w:proofErr w:type="gramStart"/>
            <w:r w:rsidRPr="004A51B0">
              <w:rPr>
                <w:rFonts w:hint="eastAsia"/>
                <w:sz w:val="24"/>
              </w:rPr>
              <w:t>臂已经</w:t>
            </w:r>
            <w:proofErr w:type="gramEnd"/>
            <w:r w:rsidRPr="004A51B0">
              <w:rPr>
                <w:rFonts w:hint="eastAsia"/>
                <w:sz w:val="24"/>
              </w:rPr>
              <w:t>成功投入使用，并且之前已经进行过相关类型机器人的设计与制作，积累了很多经验与教训，可以熟练运用三维建模软件</w:t>
            </w:r>
            <w:proofErr w:type="spellStart"/>
            <w:r w:rsidRPr="004A51B0">
              <w:rPr>
                <w:rFonts w:hint="eastAsia"/>
                <w:sz w:val="24"/>
              </w:rPr>
              <w:t>solidworks</w:t>
            </w:r>
            <w:proofErr w:type="spellEnd"/>
            <w:r w:rsidRPr="004A51B0">
              <w:rPr>
                <w:rFonts w:hint="eastAsia"/>
                <w:sz w:val="24"/>
              </w:rPr>
              <w:t>与</w:t>
            </w:r>
            <w:r w:rsidRPr="004A51B0">
              <w:rPr>
                <w:rFonts w:hint="eastAsia"/>
                <w:sz w:val="24"/>
              </w:rPr>
              <w:t>3D</w:t>
            </w:r>
            <w:r w:rsidRPr="004A51B0">
              <w:rPr>
                <w:rFonts w:hint="eastAsia"/>
                <w:sz w:val="24"/>
              </w:rPr>
              <w:t>打印机进行制造。</w:t>
            </w:r>
          </w:p>
          <w:p w14:paraId="01334B5B" w14:textId="77777777" w:rsidR="004A51B0" w:rsidRPr="004A51B0" w:rsidRDefault="004A51B0" w:rsidP="004A51B0">
            <w:pPr>
              <w:spacing w:beforeLines="50" w:before="120"/>
              <w:rPr>
                <w:sz w:val="24"/>
              </w:rPr>
            </w:pPr>
            <w:r w:rsidRPr="004A51B0">
              <w:rPr>
                <w:rFonts w:hint="eastAsia"/>
                <w:sz w:val="24"/>
              </w:rPr>
              <w:t>电子设计成员能熟练运用</w:t>
            </w:r>
            <w:r w:rsidRPr="004A51B0">
              <w:rPr>
                <w:rFonts w:hint="eastAsia"/>
                <w:sz w:val="24"/>
              </w:rPr>
              <w:t>STM32</w:t>
            </w:r>
            <w:r w:rsidRPr="004A51B0">
              <w:rPr>
                <w:rFonts w:hint="eastAsia"/>
                <w:sz w:val="24"/>
              </w:rPr>
              <w:t>并有进行过各种中型电子开发的经验，已经设计过多种控制板和控制模块；且熟悉底层驱动和控制程序的编写；已经掌握</w:t>
            </w:r>
            <w:r w:rsidRPr="004A51B0">
              <w:rPr>
                <w:rFonts w:hint="eastAsia"/>
                <w:sz w:val="24"/>
              </w:rPr>
              <w:t>CAN</w:t>
            </w:r>
            <w:r w:rsidRPr="004A51B0">
              <w:rPr>
                <w:rFonts w:hint="eastAsia"/>
                <w:sz w:val="24"/>
              </w:rPr>
              <w:t>总线网络设计，并对其他诸如串口、</w:t>
            </w:r>
            <w:r w:rsidRPr="004A51B0">
              <w:rPr>
                <w:rFonts w:hint="eastAsia"/>
                <w:sz w:val="24"/>
              </w:rPr>
              <w:t>IIC</w:t>
            </w:r>
            <w:r w:rsidRPr="004A51B0">
              <w:rPr>
                <w:rFonts w:hint="eastAsia"/>
                <w:sz w:val="24"/>
              </w:rPr>
              <w:t>等通讯协议有深入了解；同时对</w:t>
            </w:r>
            <w:r w:rsidRPr="004A51B0">
              <w:rPr>
                <w:rFonts w:hint="eastAsia"/>
                <w:sz w:val="24"/>
              </w:rPr>
              <w:t>PID</w:t>
            </w:r>
            <w:r w:rsidRPr="004A51B0">
              <w:rPr>
                <w:rFonts w:hint="eastAsia"/>
                <w:sz w:val="24"/>
              </w:rPr>
              <w:t>算法有一定的掌握和应用。</w:t>
            </w:r>
          </w:p>
          <w:p w14:paraId="27DE8E1E" w14:textId="77777777" w:rsidR="004A51B0" w:rsidRPr="004A51B0" w:rsidRDefault="004A51B0" w:rsidP="004A51B0">
            <w:pPr>
              <w:spacing w:beforeLines="50" w:before="120"/>
              <w:rPr>
                <w:sz w:val="24"/>
              </w:rPr>
            </w:pPr>
            <w:r w:rsidRPr="004A51B0">
              <w:rPr>
                <w:rFonts w:hint="eastAsia"/>
                <w:sz w:val="24"/>
              </w:rPr>
              <w:t>小组内详细地对任务进行了分工，成员的专业和能力搭配合理，并且都有一定的工程实践经验和基础。指导老师也具有丰富的项目经验，能够在我们有困难的时候给予指导。</w:t>
            </w:r>
          </w:p>
          <w:p w14:paraId="1FFEE740" w14:textId="77777777" w:rsidR="004A51B0" w:rsidRPr="004A51B0" w:rsidRDefault="004A51B0" w:rsidP="004A51B0">
            <w:pPr>
              <w:spacing w:beforeLines="50" w:before="120"/>
              <w:rPr>
                <w:sz w:val="24"/>
              </w:rPr>
            </w:pPr>
            <w:r w:rsidRPr="004A51B0">
              <w:rPr>
                <w:rFonts w:hint="eastAsia"/>
                <w:sz w:val="24"/>
              </w:rPr>
              <w:t>2.</w:t>
            </w:r>
            <w:r w:rsidRPr="004A51B0">
              <w:rPr>
                <w:rFonts w:hint="eastAsia"/>
                <w:sz w:val="24"/>
              </w:rPr>
              <w:t>已具备的条件、尚缺少的条件及解决方法</w:t>
            </w:r>
          </w:p>
          <w:p w14:paraId="10FA32C5" w14:textId="77777777" w:rsidR="004A51B0" w:rsidRPr="004A51B0" w:rsidRDefault="004A51B0" w:rsidP="004A51B0">
            <w:pPr>
              <w:spacing w:beforeLines="50" w:before="120"/>
              <w:rPr>
                <w:sz w:val="24"/>
              </w:rPr>
            </w:pPr>
            <w:r w:rsidRPr="004A51B0">
              <w:rPr>
                <w:rFonts w:hint="eastAsia"/>
                <w:sz w:val="24"/>
              </w:rPr>
              <w:t>已经具备的条件：</w:t>
            </w:r>
          </w:p>
          <w:p w14:paraId="697A6759" w14:textId="77777777" w:rsidR="004A51B0" w:rsidRPr="004A51B0" w:rsidRDefault="004A51B0" w:rsidP="004A51B0">
            <w:pPr>
              <w:spacing w:beforeLines="50" w:before="120"/>
              <w:rPr>
                <w:sz w:val="24"/>
              </w:rPr>
            </w:pPr>
            <w:r w:rsidRPr="004A51B0">
              <w:rPr>
                <w:rFonts w:hint="eastAsia"/>
                <w:sz w:val="24"/>
              </w:rPr>
              <w:t>(1)</w:t>
            </w:r>
            <w:r w:rsidRPr="004A51B0">
              <w:rPr>
                <w:rFonts w:hint="eastAsia"/>
                <w:sz w:val="24"/>
              </w:rPr>
              <w:tab/>
            </w:r>
            <w:r w:rsidRPr="004A51B0">
              <w:rPr>
                <w:rFonts w:hint="eastAsia"/>
                <w:sz w:val="24"/>
              </w:rPr>
              <w:t>已有一些普通摄像头与舵机；</w:t>
            </w:r>
          </w:p>
          <w:p w14:paraId="17DBB73C" w14:textId="77777777" w:rsidR="004A51B0" w:rsidRPr="004A51B0" w:rsidRDefault="004A51B0" w:rsidP="004A51B0">
            <w:pPr>
              <w:spacing w:beforeLines="50" w:before="120"/>
              <w:rPr>
                <w:sz w:val="24"/>
              </w:rPr>
            </w:pPr>
            <w:r w:rsidRPr="004A51B0">
              <w:rPr>
                <w:rFonts w:hint="eastAsia"/>
                <w:sz w:val="24"/>
              </w:rPr>
              <w:t>(2)</w:t>
            </w:r>
            <w:r w:rsidRPr="004A51B0">
              <w:rPr>
                <w:rFonts w:hint="eastAsia"/>
                <w:sz w:val="24"/>
              </w:rPr>
              <w:tab/>
            </w:r>
            <w:r w:rsidRPr="004A51B0">
              <w:rPr>
                <w:rFonts w:hint="eastAsia"/>
                <w:sz w:val="24"/>
              </w:rPr>
              <w:t>已有底盘控制的经验和电路搭建的基础；</w:t>
            </w:r>
          </w:p>
          <w:p w14:paraId="6311382F" w14:textId="77777777" w:rsidR="004A51B0" w:rsidRPr="004A51B0" w:rsidRDefault="004A51B0" w:rsidP="004A51B0">
            <w:pPr>
              <w:spacing w:beforeLines="50" w:before="120"/>
              <w:rPr>
                <w:sz w:val="24"/>
              </w:rPr>
            </w:pPr>
            <w:r w:rsidRPr="004A51B0">
              <w:rPr>
                <w:rFonts w:hint="eastAsia"/>
                <w:sz w:val="24"/>
              </w:rPr>
              <w:t>尚缺少的条件：</w:t>
            </w:r>
          </w:p>
          <w:p w14:paraId="26A5568A" w14:textId="77777777" w:rsidR="004A51B0" w:rsidRPr="004A51B0" w:rsidRDefault="004A51B0" w:rsidP="004A51B0">
            <w:pPr>
              <w:spacing w:beforeLines="50" w:before="120"/>
              <w:rPr>
                <w:sz w:val="24"/>
              </w:rPr>
            </w:pPr>
            <w:r w:rsidRPr="004A51B0">
              <w:rPr>
                <w:rFonts w:hint="eastAsia"/>
                <w:sz w:val="24"/>
              </w:rPr>
              <w:t>(1)</w:t>
            </w:r>
            <w:r w:rsidRPr="004A51B0">
              <w:rPr>
                <w:rFonts w:hint="eastAsia"/>
                <w:sz w:val="24"/>
              </w:rPr>
              <w:tab/>
            </w:r>
            <w:r w:rsidRPr="004A51B0">
              <w:rPr>
                <w:rFonts w:hint="eastAsia"/>
                <w:sz w:val="24"/>
              </w:rPr>
              <w:t>缺少对环境实时采集的热成像仪等外部输入设备；</w:t>
            </w:r>
          </w:p>
          <w:p w14:paraId="2FF5C274" w14:textId="77777777" w:rsidR="004A51B0" w:rsidRPr="004A51B0" w:rsidRDefault="004A51B0" w:rsidP="004A51B0">
            <w:pPr>
              <w:spacing w:beforeLines="50" w:before="120"/>
              <w:rPr>
                <w:sz w:val="24"/>
              </w:rPr>
            </w:pPr>
            <w:r w:rsidRPr="004A51B0">
              <w:rPr>
                <w:rFonts w:hint="eastAsia"/>
                <w:sz w:val="24"/>
              </w:rPr>
              <w:t>(2)</w:t>
            </w:r>
            <w:r w:rsidRPr="004A51B0">
              <w:rPr>
                <w:rFonts w:hint="eastAsia"/>
                <w:sz w:val="24"/>
              </w:rPr>
              <w:tab/>
            </w:r>
            <w:r w:rsidRPr="004A51B0">
              <w:rPr>
                <w:rFonts w:hint="eastAsia"/>
                <w:sz w:val="24"/>
              </w:rPr>
              <w:t>缺少一个性能强劲的工控机实现环境、规划等数据的快速实时处理；</w:t>
            </w:r>
          </w:p>
          <w:p w14:paraId="02319936" w14:textId="77777777" w:rsidR="004A51B0" w:rsidRPr="004A51B0" w:rsidRDefault="004A51B0" w:rsidP="004A51B0">
            <w:pPr>
              <w:spacing w:beforeLines="50" w:before="120"/>
              <w:rPr>
                <w:sz w:val="24"/>
              </w:rPr>
            </w:pPr>
            <w:r w:rsidRPr="004A51B0">
              <w:rPr>
                <w:rFonts w:hint="eastAsia"/>
                <w:sz w:val="24"/>
              </w:rPr>
              <w:t>(3)</w:t>
            </w:r>
            <w:r w:rsidRPr="004A51B0">
              <w:rPr>
                <w:rFonts w:hint="eastAsia"/>
                <w:sz w:val="24"/>
              </w:rPr>
              <w:tab/>
            </w:r>
            <w:r w:rsidRPr="004A51B0">
              <w:rPr>
                <w:rFonts w:hint="eastAsia"/>
                <w:sz w:val="24"/>
              </w:rPr>
              <w:t>需要仿真的场地进行调试；</w:t>
            </w:r>
          </w:p>
          <w:p w14:paraId="43CF6184" w14:textId="77777777" w:rsidR="004A51B0" w:rsidRPr="004A51B0" w:rsidRDefault="004A51B0" w:rsidP="004A51B0">
            <w:pPr>
              <w:spacing w:beforeLines="50" w:before="120"/>
              <w:rPr>
                <w:sz w:val="24"/>
              </w:rPr>
            </w:pPr>
            <w:r w:rsidRPr="004A51B0">
              <w:rPr>
                <w:rFonts w:hint="eastAsia"/>
                <w:sz w:val="24"/>
              </w:rPr>
              <w:t>(4)</w:t>
            </w:r>
            <w:r w:rsidRPr="004A51B0">
              <w:rPr>
                <w:rFonts w:hint="eastAsia"/>
                <w:sz w:val="24"/>
              </w:rPr>
              <w:tab/>
            </w:r>
            <w:r w:rsidRPr="004A51B0">
              <w:rPr>
                <w:rFonts w:hint="eastAsia"/>
                <w:sz w:val="24"/>
              </w:rPr>
              <w:t>需要软件组对视觉识别软件算法问题进行优化；</w:t>
            </w:r>
          </w:p>
          <w:p w14:paraId="05DCE7F1" w14:textId="77777777" w:rsidR="004A51B0" w:rsidRPr="004A51B0" w:rsidRDefault="004A51B0" w:rsidP="004A51B0">
            <w:pPr>
              <w:spacing w:beforeLines="50" w:before="120"/>
              <w:rPr>
                <w:sz w:val="24"/>
              </w:rPr>
            </w:pPr>
            <w:r w:rsidRPr="004A51B0">
              <w:rPr>
                <w:rFonts w:hint="eastAsia"/>
                <w:sz w:val="24"/>
              </w:rPr>
              <w:t>解决方法：</w:t>
            </w:r>
          </w:p>
          <w:p w14:paraId="06BAAAA6" w14:textId="77777777" w:rsidR="004A51B0" w:rsidRPr="004A51B0" w:rsidRDefault="004A51B0" w:rsidP="004A51B0">
            <w:pPr>
              <w:spacing w:beforeLines="50" w:before="120"/>
              <w:rPr>
                <w:sz w:val="24"/>
              </w:rPr>
            </w:pPr>
            <w:r w:rsidRPr="004A51B0">
              <w:rPr>
                <w:rFonts w:hint="eastAsia"/>
                <w:sz w:val="24"/>
              </w:rPr>
              <w:t>(1)</w:t>
            </w:r>
            <w:r w:rsidRPr="004A51B0">
              <w:rPr>
                <w:rFonts w:hint="eastAsia"/>
                <w:sz w:val="24"/>
              </w:rPr>
              <w:tab/>
            </w:r>
            <w:r w:rsidRPr="004A51B0">
              <w:rPr>
                <w:rFonts w:hint="eastAsia"/>
                <w:sz w:val="24"/>
              </w:rPr>
              <w:t>与指导老师联系，积极投入实践。</w:t>
            </w:r>
          </w:p>
          <w:p w14:paraId="42314838" w14:textId="77777777" w:rsidR="004A51B0" w:rsidRPr="004A51B0" w:rsidRDefault="004A51B0" w:rsidP="004A51B0">
            <w:pPr>
              <w:spacing w:beforeLines="50" w:before="120"/>
              <w:rPr>
                <w:sz w:val="24"/>
              </w:rPr>
            </w:pPr>
            <w:r w:rsidRPr="004A51B0">
              <w:rPr>
                <w:rFonts w:hint="eastAsia"/>
                <w:sz w:val="24"/>
              </w:rPr>
              <w:t>(2)</w:t>
            </w:r>
            <w:r w:rsidRPr="004A51B0">
              <w:rPr>
                <w:rFonts w:hint="eastAsia"/>
                <w:sz w:val="24"/>
              </w:rPr>
              <w:tab/>
            </w:r>
            <w:r w:rsidRPr="004A51B0">
              <w:rPr>
                <w:rFonts w:hint="eastAsia"/>
                <w:sz w:val="24"/>
              </w:rPr>
              <w:t>优化机械设计制造，降低加工成本。</w:t>
            </w:r>
          </w:p>
          <w:p w14:paraId="77AC62BC" w14:textId="77777777" w:rsidR="004A51B0" w:rsidRPr="004A51B0" w:rsidRDefault="004A51B0" w:rsidP="004A51B0">
            <w:pPr>
              <w:spacing w:beforeLines="50" w:before="120"/>
              <w:rPr>
                <w:sz w:val="24"/>
              </w:rPr>
            </w:pPr>
            <w:r w:rsidRPr="004A51B0">
              <w:rPr>
                <w:rFonts w:hint="eastAsia"/>
                <w:sz w:val="24"/>
              </w:rPr>
              <w:t>(3)</w:t>
            </w:r>
            <w:r w:rsidRPr="004A51B0">
              <w:rPr>
                <w:rFonts w:hint="eastAsia"/>
                <w:sz w:val="24"/>
              </w:rPr>
              <w:tab/>
            </w:r>
            <w:r w:rsidRPr="004A51B0">
              <w:rPr>
                <w:rFonts w:hint="eastAsia"/>
                <w:sz w:val="24"/>
              </w:rPr>
              <w:t>提高对相关芯片的理解以及对算法优化的认识，并且阅读</w:t>
            </w:r>
            <w:proofErr w:type="gramStart"/>
            <w:r w:rsidRPr="004A51B0">
              <w:rPr>
                <w:rFonts w:hint="eastAsia"/>
                <w:sz w:val="24"/>
              </w:rPr>
              <w:t>大量此</w:t>
            </w:r>
            <w:proofErr w:type="gramEnd"/>
            <w:r w:rsidRPr="004A51B0">
              <w:rPr>
                <w:rFonts w:hint="eastAsia"/>
                <w:sz w:val="24"/>
              </w:rPr>
              <w:t>内容方面的论文资料。</w:t>
            </w:r>
          </w:p>
          <w:p w14:paraId="2B54B0B2" w14:textId="77777777" w:rsidR="004A51B0" w:rsidRPr="004A51B0" w:rsidRDefault="004A51B0" w:rsidP="004A51B0">
            <w:pPr>
              <w:spacing w:beforeLines="50" w:before="120"/>
              <w:rPr>
                <w:sz w:val="24"/>
              </w:rPr>
            </w:pPr>
            <w:r w:rsidRPr="004A51B0">
              <w:rPr>
                <w:rFonts w:hint="eastAsia"/>
                <w:sz w:val="24"/>
              </w:rPr>
              <w:t>(4)</w:t>
            </w:r>
            <w:r w:rsidRPr="004A51B0">
              <w:rPr>
                <w:rFonts w:hint="eastAsia"/>
                <w:sz w:val="24"/>
              </w:rPr>
              <w:tab/>
            </w:r>
            <w:r w:rsidRPr="004A51B0">
              <w:rPr>
                <w:rFonts w:hint="eastAsia"/>
                <w:sz w:val="24"/>
              </w:rPr>
              <w:t>应对实践中存在的软件，电子，机械等问题，实时进行优化处理。</w:t>
            </w:r>
          </w:p>
          <w:p w14:paraId="53DE814F" w14:textId="6B0B73CE" w:rsidR="00324084" w:rsidRPr="00D17953" w:rsidRDefault="004A51B0" w:rsidP="004A51B0">
            <w:pPr>
              <w:spacing w:beforeLines="50" w:before="120"/>
              <w:rPr>
                <w:sz w:val="24"/>
              </w:rPr>
            </w:pPr>
            <w:r w:rsidRPr="004A51B0">
              <w:rPr>
                <w:rFonts w:hint="eastAsia"/>
                <w:sz w:val="24"/>
              </w:rPr>
              <w:t>(5)</w:t>
            </w:r>
            <w:r w:rsidRPr="004A51B0">
              <w:rPr>
                <w:rFonts w:hint="eastAsia"/>
                <w:sz w:val="24"/>
              </w:rPr>
              <w:tab/>
            </w:r>
            <w:r w:rsidRPr="004A51B0">
              <w:rPr>
                <w:rFonts w:hint="eastAsia"/>
                <w:sz w:val="24"/>
              </w:rPr>
              <w:t>向已有基础的开发团队进行咨询和进行项目交流。</w:t>
            </w:r>
          </w:p>
        </w:tc>
      </w:tr>
      <w:tr w:rsidR="004603D8" w:rsidRPr="00D17953" w14:paraId="4B39AAF0" w14:textId="77777777" w:rsidTr="004603D8">
        <w:trPr>
          <w:cantSplit/>
          <w:trHeight w:val="3120"/>
          <w:jc w:val="center"/>
        </w:trPr>
        <w:tc>
          <w:tcPr>
            <w:tcW w:w="9112" w:type="dxa"/>
            <w:gridSpan w:val="13"/>
            <w:tcBorders>
              <w:top w:val="single" w:sz="4" w:space="0" w:color="auto"/>
              <w:left w:val="single" w:sz="4" w:space="0" w:color="auto"/>
              <w:bottom w:val="single" w:sz="4" w:space="0" w:color="auto"/>
              <w:right w:val="single" w:sz="4" w:space="0" w:color="auto"/>
            </w:tcBorders>
          </w:tcPr>
          <w:p w14:paraId="1FFD8BBA" w14:textId="77777777" w:rsidR="004603D8" w:rsidRDefault="004603D8" w:rsidP="004603D8">
            <w:pPr>
              <w:autoSpaceDE w:val="0"/>
              <w:autoSpaceDN w:val="0"/>
              <w:adjustRightInd w:val="0"/>
              <w:jc w:val="left"/>
              <w:rPr>
                <w:rFonts w:ascii="TimesNewRomanPSMT" w:eastAsia="TimesNewRomanPSMT" w:cs="TimesNewRomanPSMT"/>
                <w:color w:val="FF0000"/>
                <w:kern w:val="0"/>
                <w:sz w:val="24"/>
              </w:rPr>
            </w:pPr>
            <w:r w:rsidRPr="00D17953">
              <w:rPr>
                <w:rFonts w:ascii="宋体" w:cs="宋体" w:hint="eastAsia"/>
                <w:color w:val="000000"/>
                <w:kern w:val="0"/>
                <w:sz w:val="24"/>
              </w:rPr>
              <w:lastRenderedPageBreak/>
              <w:t>九、项目研究进度安排及各阶段预期成果</w:t>
            </w:r>
            <w:r w:rsidRPr="00D17953">
              <w:rPr>
                <w:rFonts w:ascii="TimesNewRomanPSMT" w:eastAsia="TimesNewRomanPSMT" w:cs="TimesNewRomanPSMT"/>
                <w:color w:val="FF0000"/>
                <w:kern w:val="0"/>
                <w:sz w:val="24"/>
              </w:rPr>
              <w:t>(</w:t>
            </w:r>
            <w:r w:rsidRPr="00D17953">
              <w:rPr>
                <w:rFonts w:ascii="宋体" w:cs="宋体" w:hint="eastAsia"/>
                <w:color w:val="FF0000"/>
                <w:kern w:val="0"/>
                <w:sz w:val="24"/>
              </w:rPr>
              <w:t>本栏内容为中期检查及结题答辩重要参考</w:t>
            </w:r>
            <w:r w:rsidRPr="00D17953">
              <w:rPr>
                <w:rFonts w:ascii="TimesNewRomanPSMT" w:eastAsia="TimesNewRomanPSMT" w:cs="TimesNewRomanPSMT"/>
                <w:color w:val="FF0000"/>
                <w:kern w:val="0"/>
                <w:sz w:val="24"/>
              </w:rPr>
              <w:t>)</w:t>
            </w:r>
          </w:p>
          <w:p w14:paraId="5553E331" w14:textId="77777777" w:rsidR="00324084" w:rsidRPr="00324084" w:rsidRDefault="00324084" w:rsidP="00324084">
            <w:pPr>
              <w:autoSpaceDE w:val="0"/>
              <w:autoSpaceDN w:val="0"/>
              <w:adjustRightInd w:val="0"/>
              <w:jc w:val="left"/>
              <w:rPr>
                <w:rFonts w:ascii="宋体" w:cs="宋体"/>
                <w:kern w:val="0"/>
                <w:sz w:val="24"/>
              </w:rPr>
            </w:pPr>
            <w:r w:rsidRPr="00324084">
              <w:rPr>
                <w:rFonts w:ascii="宋体" w:cs="宋体" w:hint="eastAsia"/>
                <w:kern w:val="0"/>
                <w:sz w:val="24"/>
              </w:rPr>
              <w:t>（1）整体方案确定（2020.6-2020.8）</w:t>
            </w:r>
          </w:p>
          <w:p w14:paraId="0E3FA19A" w14:textId="0AE0B14E" w:rsidR="00324084" w:rsidRPr="00324084" w:rsidRDefault="00324084" w:rsidP="00324084">
            <w:pPr>
              <w:autoSpaceDE w:val="0"/>
              <w:autoSpaceDN w:val="0"/>
              <w:adjustRightInd w:val="0"/>
              <w:ind w:firstLineChars="200" w:firstLine="480"/>
              <w:jc w:val="left"/>
              <w:rPr>
                <w:rFonts w:ascii="宋体" w:cs="宋体"/>
                <w:kern w:val="0"/>
                <w:sz w:val="24"/>
              </w:rPr>
            </w:pPr>
            <w:r w:rsidRPr="00324084">
              <w:rPr>
                <w:rFonts w:ascii="宋体" w:cs="宋体" w:hint="eastAsia"/>
                <w:kern w:val="0"/>
                <w:sz w:val="24"/>
              </w:rPr>
              <w:t>对机械结构进行分析和确认，确定项目关于电子和软件的具体实现方向和方法，确定实际救援地形和室内外环境。</w:t>
            </w:r>
          </w:p>
          <w:p w14:paraId="3A273968" w14:textId="1DA4C3BB" w:rsidR="00324084" w:rsidRPr="00324084" w:rsidRDefault="00324084" w:rsidP="00324084">
            <w:pPr>
              <w:autoSpaceDE w:val="0"/>
              <w:autoSpaceDN w:val="0"/>
              <w:adjustRightInd w:val="0"/>
              <w:jc w:val="left"/>
              <w:rPr>
                <w:rFonts w:ascii="宋体" w:cs="宋体"/>
                <w:kern w:val="0"/>
                <w:sz w:val="24"/>
              </w:rPr>
            </w:pPr>
            <w:r w:rsidRPr="00324084">
              <w:rPr>
                <w:rFonts w:ascii="宋体" w:cs="宋体" w:hint="eastAsia"/>
                <w:kern w:val="0"/>
                <w:sz w:val="24"/>
              </w:rPr>
              <w:t>（2）机械电子准备（2020.8-2020.10）</w:t>
            </w:r>
          </w:p>
          <w:p w14:paraId="0DD227EC" w14:textId="77777777" w:rsidR="00324084" w:rsidRPr="00324084" w:rsidRDefault="00324084" w:rsidP="00324084">
            <w:pPr>
              <w:autoSpaceDE w:val="0"/>
              <w:autoSpaceDN w:val="0"/>
              <w:adjustRightInd w:val="0"/>
              <w:ind w:firstLineChars="200" w:firstLine="480"/>
              <w:jc w:val="left"/>
              <w:rPr>
                <w:rFonts w:ascii="宋体" w:cs="宋体"/>
                <w:kern w:val="0"/>
                <w:sz w:val="24"/>
              </w:rPr>
            </w:pPr>
            <w:r w:rsidRPr="00324084">
              <w:rPr>
                <w:rFonts w:ascii="宋体" w:cs="宋体" w:hint="eastAsia"/>
                <w:kern w:val="0"/>
                <w:sz w:val="24"/>
              </w:rPr>
              <w:t>将机械结构和电子控制等方面的硬件设备布置好。</w:t>
            </w:r>
          </w:p>
          <w:p w14:paraId="525233BE" w14:textId="77777777" w:rsidR="00324084" w:rsidRPr="00324084" w:rsidRDefault="00324084" w:rsidP="00324084">
            <w:pPr>
              <w:autoSpaceDE w:val="0"/>
              <w:autoSpaceDN w:val="0"/>
              <w:adjustRightInd w:val="0"/>
              <w:jc w:val="left"/>
              <w:rPr>
                <w:rFonts w:ascii="宋体" w:cs="宋体"/>
                <w:kern w:val="0"/>
                <w:sz w:val="24"/>
              </w:rPr>
            </w:pPr>
            <w:r w:rsidRPr="00324084">
              <w:rPr>
                <w:rFonts w:ascii="宋体" w:cs="宋体" w:hint="eastAsia"/>
                <w:kern w:val="0"/>
                <w:sz w:val="24"/>
              </w:rPr>
              <w:t>（3）软件效果测试（2020.10-2020.12）</w:t>
            </w:r>
          </w:p>
          <w:p w14:paraId="3697E3E7" w14:textId="77777777" w:rsidR="00324084" w:rsidRPr="00324084" w:rsidRDefault="00324084" w:rsidP="00324084">
            <w:pPr>
              <w:autoSpaceDE w:val="0"/>
              <w:autoSpaceDN w:val="0"/>
              <w:adjustRightInd w:val="0"/>
              <w:ind w:firstLineChars="200" w:firstLine="480"/>
              <w:jc w:val="left"/>
              <w:rPr>
                <w:rFonts w:ascii="宋体" w:cs="宋体"/>
                <w:kern w:val="0"/>
                <w:sz w:val="24"/>
              </w:rPr>
            </w:pPr>
            <w:r w:rsidRPr="00324084">
              <w:rPr>
                <w:rFonts w:ascii="宋体" w:cs="宋体" w:hint="eastAsia"/>
                <w:kern w:val="0"/>
                <w:sz w:val="24"/>
              </w:rPr>
              <w:t>实现绝大部分软件功能，并对平台的电路和机械等控制方面的完善和优化。</w:t>
            </w:r>
          </w:p>
          <w:p w14:paraId="7C0EF3A0" w14:textId="77777777" w:rsidR="00324084" w:rsidRPr="00324084" w:rsidRDefault="00324084" w:rsidP="00324084">
            <w:pPr>
              <w:autoSpaceDE w:val="0"/>
              <w:autoSpaceDN w:val="0"/>
              <w:adjustRightInd w:val="0"/>
              <w:jc w:val="left"/>
              <w:rPr>
                <w:rFonts w:ascii="宋体" w:cs="宋体"/>
                <w:kern w:val="0"/>
                <w:sz w:val="24"/>
              </w:rPr>
            </w:pPr>
            <w:r w:rsidRPr="00324084">
              <w:rPr>
                <w:rFonts w:ascii="宋体" w:cs="宋体" w:hint="eastAsia"/>
                <w:kern w:val="0"/>
                <w:sz w:val="24"/>
              </w:rPr>
              <w:t>（4）平台搭建与完成测试（2020.12-2021.4）</w:t>
            </w:r>
          </w:p>
          <w:p w14:paraId="45A9F13F" w14:textId="77777777" w:rsidR="00324084" w:rsidRDefault="00324084" w:rsidP="00324084">
            <w:pPr>
              <w:autoSpaceDE w:val="0"/>
              <w:autoSpaceDN w:val="0"/>
              <w:adjustRightInd w:val="0"/>
              <w:ind w:firstLineChars="200" w:firstLine="480"/>
              <w:jc w:val="left"/>
              <w:rPr>
                <w:rFonts w:ascii="宋体" w:cs="宋体"/>
                <w:kern w:val="0"/>
                <w:sz w:val="24"/>
              </w:rPr>
            </w:pPr>
            <w:r w:rsidRPr="00324084">
              <w:rPr>
                <w:rFonts w:ascii="宋体" w:cs="宋体" w:hint="eastAsia"/>
                <w:kern w:val="0"/>
                <w:sz w:val="24"/>
              </w:rPr>
              <w:t>将所有功能综合到平台，并进行经度和控制效率上的提升，对信息收集效果做相应最后的优化。</w:t>
            </w:r>
          </w:p>
          <w:p w14:paraId="7D8DFD41" w14:textId="31668931" w:rsidR="004A51B0" w:rsidRPr="00D17953" w:rsidRDefault="004A51B0" w:rsidP="00324084">
            <w:pPr>
              <w:autoSpaceDE w:val="0"/>
              <w:autoSpaceDN w:val="0"/>
              <w:adjustRightInd w:val="0"/>
              <w:ind w:firstLineChars="200" w:firstLine="480"/>
              <w:jc w:val="left"/>
              <w:rPr>
                <w:rFonts w:ascii="宋体" w:cs="宋体"/>
                <w:kern w:val="0"/>
                <w:sz w:val="24"/>
              </w:rPr>
            </w:pPr>
          </w:p>
        </w:tc>
      </w:tr>
      <w:tr w:rsidR="00E05CE3" w:rsidRPr="00D17953" w14:paraId="34D5D4C4" w14:textId="77777777" w:rsidTr="004603D8">
        <w:trPr>
          <w:cantSplit/>
          <w:trHeight w:val="570"/>
          <w:jc w:val="center"/>
        </w:trPr>
        <w:tc>
          <w:tcPr>
            <w:tcW w:w="9112" w:type="dxa"/>
            <w:gridSpan w:val="13"/>
            <w:tcBorders>
              <w:top w:val="single" w:sz="4" w:space="0" w:color="auto"/>
              <w:left w:val="single" w:sz="4" w:space="0" w:color="auto"/>
              <w:bottom w:val="single" w:sz="4" w:space="0" w:color="auto"/>
              <w:right w:val="single" w:sz="4" w:space="0" w:color="auto"/>
            </w:tcBorders>
          </w:tcPr>
          <w:p w14:paraId="325653B3" w14:textId="790B8E2B" w:rsidR="00E05CE3" w:rsidRPr="004A51B0" w:rsidRDefault="004603D8" w:rsidP="004A51B0">
            <w:pPr>
              <w:autoSpaceDE w:val="0"/>
              <w:autoSpaceDN w:val="0"/>
              <w:adjustRightInd w:val="0"/>
              <w:jc w:val="left"/>
              <w:rPr>
                <w:rFonts w:ascii="宋体" w:cs="宋体"/>
                <w:kern w:val="0"/>
                <w:sz w:val="24"/>
              </w:rPr>
            </w:pPr>
            <w:r w:rsidRPr="00D17953">
              <w:rPr>
                <w:rFonts w:ascii="宋体" w:cs="宋体" w:hint="eastAsia"/>
                <w:kern w:val="0"/>
                <w:sz w:val="24"/>
              </w:rPr>
              <w:t>十、经费预算</w:t>
            </w:r>
          </w:p>
        </w:tc>
      </w:tr>
      <w:tr w:rsidR="004603D8" w:rsidRPr="00D17953" w14:paraId="556EB15E" w14:textId="77777777" w:rsidTr="004603D8">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0A503BC6" w14:textId="77777777" w:rsidR="004603D8" w:rsidRPr="00D17953" w:rsidRDefault="004603D8" w:rsidP="004603D8">
            <w:pPr>
              <w:spacing w:beforeLines="50" w:before="120"/>
              <w:jc w:val="center"/>
              <w:rPr>
                <w:rFonts w:ascii="宋体" w:cs="宋体"/>
                <w:kern w:val="0"/>
                <w:sz w:val="24"/>
              </w:rPr>
            </w:pPr>
            <w:r w:rsidRPr="00D17953">
              <w:rPr>
                <w:rFonts w:ascii="宋体" w:cs="宋体" w:hint="eastAsia"/>
                <w:kern w:val="0"/>
                <w:sz w:val="24"/>
              </w:rPr>
              <w:t>开支科目</w:t>
            </w:r>
          </w:p>
        </w:tc>
        <w:tc>
          <w:tcPr>
            <w:tcW w:w="3105" w:type="dxa"/>
            <w:gridSpan w:val="6"/>
            <w:tcBorders>
              <w:top w:val="single" w:sz="4" w:space="0" w:color="auto"/>
              <w:left w:val="single" w:sz="4" w:space="0" w:color="auto"/>
              <w:bottom w:val="single" w:sz="4" w:space="0" w:color="auto"/>
              <w:right w:val="single" w:sz="4" w:space="0" w:color="auto"/>
            </w:tcBorders>
          </w:tcPr>
          <w:p w14:paraId="4311C2DE" w14:textId="77777777" w:rsidR="004603D8" w:rsidRPr="00D17953" w:rsidRDefault="004603D8" w:rsidP="004603D8">
            <w:pPr>
              <w:spacing w:beforeLines="50" w:before="120"/>
              <w:jc w:val="center"/>
              <w:rPr>
                <w:rFonts w:ascii="宋体" w:cs="宋体"/>
                <w:kern w:val="0"/>
                <w:sz w:val="24"/>
              </w:rPr>
            </w:pPr>
            <w:r w:rsidRPr="00D17953">
              <w:rPr>
                <w:rFonts w:ascii="宋体" w:cs="宋体" w:hint="eastAsia"/>
                <w:kern w:val="0"/>
                <w:sz w:val="24"/>
              </w:rPr>
              <w:t>经费预算（元）</w:t>
            </w:r>
          </w:p>
        </w:tc>
        <w:tc>
          <w:tcPr>
            <w:tcW w:w="3172" w:type="dxa"/>
            <w:gridSpan w:val="3"/>
            <w:tcBorders>
              <w:top w:val="single" w:sz="4" w:space="0" w:color="auto"/>
              <w:left w:val="single" w:sz="4" w:space="0" w:color="auto"/>
              <w:bottom w:val="single" w:sz="4" w:space="0" w:color="auto"/>
              <w:right w:val="single" w:sz="4" w:space="0" w:color="auto"/>
            </w:tcBorders>
          </w:tcPr>
          <w:p w14:paraId="1B6D915F" w14:textId="77777777" w:rsidR="004603D8" w:rsidRPr="00D17953" w:rsidRDefault="004603D8" w:rsidP="004603D8">
            <w:pPr>
              <w:spacing w:beforeLines="50" w:before="120"/>
              <w:jc w:val="center"/>
              <w:rPr>
                <w:rFonts w:ascii="宋体" w:cs="宋体"/>
                <w:kern w:val="0"/>
                <w:sz w:val="24"/>
              </w:rPr>
            </w:pPr>
            <w:r w:rsidRPr="00D17953">
              <w:rPr>
                <w:rFonts w:ascii="宋体" w:cs="宋体" w:hint="eastAsia"/>
                <w:kern w:val="0"/>
                <w:sz w:val="24"/>
              </w:rPr>
              <w:t>主要用途</w:t>
            </w:r>
          </w:p>
        </w:tc>
      </w:tr>
      <w:tr w:rsidR="004A51B0" w14:paraId="69ECA03A"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30371339" w14:textId="77777777" w:rsidR="004A51B0" w:rsidRDefault="004A51B0" w:rsidP="004A51B0">
            <w:pPr>
              <w:spacing w:beforeLines="50" w:before="120"/>
              <w:jc w:val="center"/>
              <w:rPr>
                <w:rFonts w:ascii="宋体" w:cs="宋体"/>
                <w:kern w:val="0"/>
                <w:sz w:val="24"/>
              </w:rPr>
            </w:pPr>
            <w:r>
              <w:rPr>
                <w:rFonts w:ascii="宋体" w:cs="宋体" w:hint="eastAsia"/>
                <w:kern w:val="0"/>
                <w:sz w:val="24"/>
              </w:rPr>
              <w:t>1.业务费</w:t>
            </w:r>
          </w:p>
        </w:tc>
        <w:tc>
          <w:tcPr>
            <w:tcW w:w="3105" w:type="dxa"/>
            <w:gridSpan w:val="6"/>
            <w:tcBorders>
              <w:top w:val="single" w:sz="4" w:space="0" w:color="auto"/>
              <w:left w:val="single" w:sz="4" w:space="0" w:color="auto"/>
              <w:bottom w:val="single" w:sz="4" w:space="0" w:color="auto"/>
              <w:right w:val="single" w:sz="4" w:space="0" w:color="auto"/>
            </w:tcBorders>
          </w:tcPr>
          <w:p w14:paraId="4BE941A8" w14:textId="77777777" w:rsidR="004A51B0" w:rsidRDefault="004A51B0" w:rsidP="004A51B0">
            <w:pPr>
              <w:spacing w:beforeLines="50" w:before="120"/>
              <w:jc w:val="center"/>
              <w:rPr>
                <w:rFonts w:ascii="宋体" w:cs="宋体"/>
                <w:kern w:val="0"/>
                <w:sz w:val="24"/>
              </w:rPr>
            </w:pPr>
            <w:r>
              <w:rPr>
                <w:rFonts w:ascii="宋体" w:cs="宋体" w:hint="eastAsia"/>
                <w:kern w:val="0"/>
                <w:sz w:val="24"/>
              </w:rPr>
              <w:t>1500</w:t>
            </w:r>
          </w:p>
        </w:tc>
        <w:tc>
          <w:tcPr>
            <w:tcW w:w="3172" w:type="dxa"/>
            <w:gridSpan w:val="3"/>
            <w:tcBorders>
              <w:top w:val="single" w:sz="4" w:space="0" w:color="auto"/>
              <w:left w:val="single" w:sz="4" w:space="0" w:color="auto"/>
              <w:bottom w:val="single" w:sz="4" w:space="0" w:color="auto"/>
              <w:right w:val="single" w:sz="4" w:space="0" w:color="auto"/>
            </w:tcBorders>
          </w:tcPr>
          <w:p w14:paraId="4E889C9A" w14:textId="77777777" w:rsidR="004A51B0" w:rsidRDefault="004A51B0" w:rsidP="004A51B0">
            <w:pPr>
              <w:spacing w:beforeLines="50" w:before="120"/>
              <w:jc w:val="center"/>
              <w:rPr>
                <w:rFonts w:ascii="宋体" w:cs="宋体"/>
                <w:kern w:val="0"/>
                <w:sz w:val="24"/>
              </w:rPr>
            </w:pPr>
            <w:r>
              <w:rPr>
                <w:rFonts w:ascii="宋体" w:cs="宋体" w:hint="eastAsia"/>
                <w:kern w:val="0"/>
                <w:sz w:val="24"/>
              </w:rPr>
              <w:t>项目相关业务</w:t>
            </w:r>
          </w:p>
        </w:tc>
      </w:tr>
      <w:tr w:rsidR="004A51B0" w14:paraId="7C061487"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35CBBA92"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（1）计算、分析、测试费</w:t>
            </w:r>
          </w:p>
        </w:tc>
        <w:tc>
          <w:tcPr>
            <w:tcW w:w="3105" w:type="dxa"/>
            <w:gridSpan w:val="6"/>
            <w:tcBorders>
              <w:top w:val="single" w:sz="4" w:space="0" w:color="auto"/>
              <w:left w:val="single" w:sz="4" w:space="0" w:color="auto"/>
              <w:bottom w:val="single" w:sz="4" w:space="0" w:color="auto"/>
              <w:right w:val="single" w:sz="4" w:space="0" w:color="auto"/>
            </w:tcBorders>
          </w:tcPr>
          <w:p w14:paraId="63C14349" w14:textId="77777777" w:rsidR="004A51B0" w:rsidRDefault="004A51B0" w:rsidP="004A51B0">
            <w:pPr>
              <w:spacing w:beforeLines="50" w:before="120"/>
              <w:jc w:val="center"/>
              <w:rPr>
                <w:rFonts w:ascii="宋体" w:cs="宋体"/>
                <w:kern w:val="0"/>
                <w:sz w:val="24"/>
              </w:rPr>
            </w:pPr>
            <w:r>
              <w:rPr>
                <w:rFonts w:ascii="宋体" w:cs="宋体" w:hint="eastAsia"/>
                <w:kern w:val="0"/>
                <w:sz w:val="24"/>
              </w:rPr>
              <w:t>500</w:t>
            </w:r>
          </w:p>
        </w:tc>
        <w:tc>
          <w:tcPr>
            <w:tcW w:w="3172" w:type="dxa"/>
            <w:gridSpan w:val="3"/>
            <w:tcBorders>
              <w:top w:val="single" w:sz="4" w:space="0" w:color="auto"/>
              <w:left w:val="single" w:sz="4" w:space="0" w:color="auto"/>
              <w:bottom w:val="single" w:sz="4" w:space="0" w:color="auto"/>
              <w:right w:val="single" w:sz="4" w:space="0" w:color="auto"/>
            </w:tcBorders>
          </w:tcPr>
          <w:p w14:paraId="083F35F8"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PCB设计及打板，小车动力，结构稳定性等方面性能测试</w:t>
            </w:r>
          </w:p>
        </w:tc>
      </w:tr>
      <w:tr w:rsidR="004A51B0" w14:paraId="2AAF4673"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104E6A0B"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（2）能源动力费</w:t>
            </w:r>
          </w:p>
        </w:tc>
        <w:tc>
          <w:tcPr>
            <w:tcW w:w="3105" w:type="dxa"/>
            <w:gridSpan w:val="6"/>
            <w:tcBorders>
              <w:top w:val="single" w:sz="4" w:space="0" w:color="auto"/>
              <w:left w:val="single" w:sz="4" w:space="0" w:color="auto"/>
              <w:bottom w:val="single" w:sz="4" w:space="0" w:color="auto"/>
              <w:right w:val="single" w:sz="4" w:space="0" w:color="auto"/>
            </w:tcBorders>
          </w:tcPr>
          <w:p w14:paraId="2B46EA29" w14:textId="77777777" w:rsidR="004A51B0" w:rsidRDefault="004A51B0" w:rsidP="004A51B0">
            <w:pPr>
              <w:spacing w:beforeLines="50" w:before="120"/>
              <w:jc w:val="center"/>
              <w:rPr>
                <w:rFonts w:ascii="宋体" w:cs="宋体"/>
                <w:kern w:val="0"/>
                <w:sz w:val="24"/>
              </w:rPr>
            </w:pPr>
            <w:r>
              <w:rPr>
                <w:rFonts w:ascii="宋体" w:cs="宋体" w:hint="eastAsia"/>
                <w:kern w:val="0"/>
                <w:sz w:val="24"/>
              </w:rPr>
              <w:t>1000</w:t>
            </w:r>
          </w:p>
        </w:tc>
        <w:tc>
          <w:tcPr>
            <w:tcW w:w="3172" w:type="dxa"/>
            <w:gridSpan w:val="3"/>
            <w:tcBorders>
              <w:top w:val="single" w:sz="4" w:space="0" w:color="auto"/>
              <w:left w:val="single" w:sz="4" w:space="0" w:color="auto"/>
              <w:bottom w:val="single" w:sz="4" w:space="0" w:color="auto"/>
              <w:right w:val="single" w:sz="4" w:space="0" w:color="auto"/>
            </w:tcBorders>
          </w:tcPr>
          <w:p w14:paraId="5A91E948"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购买大容量电池</w:t>
            </w:r>
          </w:p>
        </w:tc>
      </w:tr>
      <w:tr w:rsidR="004A51B0" w14:paraId="312F4FAC"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59FAEA42" w14:textId="1BEB2BF9" w:rsidR="004A51B0" w:rsidRDefault="004A51B0" w:rsidP="004A51B0">
            <w:pPr>
              <w:spacing w:beforeLines="50" w:before="120"/>
              <w:jc w:val="center"/>
              <w:rPr>
                <w:rFonts w:ascii="宋体" w:cs="宋体"/>
                <w:kern w:val="0"/>
                <w:sz w:val="24"/>
              </w:rPr>
            </w:pPr>
            <w:r w:rsidRPr="004A51B0">
              <w:rPr>
                <w:rFonts w:ascii="宋体" w:cs="宋体"/>
                <w:kern w:val="0"/>
                <w:sz w:val="24"/>
              </w:rPr>
              <w:t>（</w:t>
            </w:r>
            <w:r>
              <w:rPr>
                <w:rFonts w:ascii="宋体" w:cs="宋体"/>
                <w:kern w:val="0"/>
                <w:sz w:val="24"/>
              </w:rPr>
              <w:t>3</w:t>
            </w:r>
            <w:r w:rsidRPr="004A51B0">
              <w:rPr>
                <w:rFonts w:ascii="宋体" w:cs="宋体"/>
                <w:kern w:val="0"/>
                <w:sz w:val="24"/>
              </w:rPr>
              <w:t>）文献检索费</w:t>
            </w:r>
          </w:p>
        </w:tc>
        <w:tc>
          <w:tcPr>
            <w:tcW w:w="3105" w:type="dxa"/>
            <w:gridSpan w:val="6"/>
            <w:tcBorders>
              <w:top w:val="single" w:sz="4" w:space="0" w:color="auto"/>
              <w:left w:val="single" w:sz="4" w:space="0" w:color="auto"/>
              <w:bottom w:val="single" w:sz="4" w:space="0" w:color="auto"/>
              <w:right w:val="single" w:sz="4" w:space="0" w:color="auto"/>
            </w:tcBorders>
          </w:tcPr>
          <w:p w14:paraId="09F9D3E6" w14:textId="77777777" w:rsidR="004A51B0" w:rsidRDefault="004A51B0" w:rsidP="004A51B0">
            <w:pPr>
              <w:spacing w:beforeLines="50" w:before="120"/>
              <w:jc w:val="center"/>
              <w:rPr>
                <w:rFonts w:ascii="宋体" w:cs="宋体"/>
                <w:kern w:val="0"/>
                <w:sz w:val="24"/>
              </w:rPr>
            </w:pPr>
            <w:r>
              <w:rPr>
                <w:rFonts w:ascii="宋体" w:cs="宋体" w:hint="eastAsia"/>
                <w:kern w:val="0"/>
                <w:sz w:val="24"/>
              </w:rPr>
              <w:t>0</w:t>
            </w:r>
          </w:p>
        </w:tc>
        <w:tc>
          <w:tcPr>
            <w:tcW w:w="3172" w:type="dxa"/>
            <w:gridSpan w:val="3"/>
            <w:tcBorders>
              <w:top w:val="single" w:sz="4" w:space="0" w:color="auto"/>
              <w:left w:val="single" w:sz="4" w:space="0" w:color="auto"/>
              <w:bottom w:val="single" w:sz="4" w:space="0" w:color="auto"/>
              <w:right w:val="single" w:sz="4" w:space="0" w:color="auto"/>
            </w:tcBorders>
          </w:tcPr>
          <w:p w14:paraId="5042E3F0" w14:textId="77777777" w:rsidR="004A51B0" w:rsidRDefault="004A51B0" w:rsidP="004A51B0">
            <w:pPr>
              <w:spacing w:beforeLines="50" w:before="120"/>
              <w:jc w:val="center"/>
              <w:rPr>
                <w:rFonts w:ascii="宋体" w:cs="宋体"/>
                <w:kern w:val="0"/>
                <w:sz w:val="24"/>
              </w:rPr>
            </w:pPr>
          </w:p>
        </w:tc>
      </w:tr>
      <w:tr w:rsidR="004A51B0" w14:paraId="1E619CEC"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7F103905" w14:textId="0BF4712D" w:rsidR="004A51B0" w:rsidRDefault="004A51B0" w:rsidP="004A51B0">
            <w:pPr>
              <w:spacing w:beforeLines="50" w:before="120"/>
              <w:jc w:val="center"/>
              <w:rPr>
                <w:rFonts w:ascii="宋体" w:cs="宋体"/>
                <w:kern w:val="0"/>
                <w:sz w:val="24"/>
              </w:rPr>
            </w:pPr>
            <w:r w:rsidRPr="004A51B0">
              <w:rPr>
                <w:rFonts w:ascii="宋体" w:cs="宋体"/>
                <w:kern w:val="0"/>
                <w:sz w:val="24"/>
              </w:rPr>
              <w:t>（</w:t>
            </w:r>
            <w:r>
              <w:rPr>
                <w:rFonts w:ascii="宋体" w:cs="宋体"/>
                <w:kern w:val="0"/>
                <w:sz w:val="24"/>
              </w:rPr>
              <w:t>4</w:t>
            </w:r>
            <w:r w:rsidRPr="004A51B0">
              <w:rPr>
                <w:rFonts w:ascii="宋体" w:cs="宋体"/>
                <w:kern w:val="0"/>
                <w:sz w:val="24"/>
              </w:rPr>
              <w:t>）论文出版费</w:t>
            </w:r>
          </w:p>
        </w:tc>
        <w:tc>
          <w:tcPr>
            <w:tcW w:w="3105" w:type="dxa"/>
            <w:gridSpan w:val="6"/>
            <w:tcBorders>
              <w:top w:val="single" w:sz="4" w:space="0" w:color="auto"/>
              <w:left w:val="single" w:sz="4" w:space="0" w:color="auto"/>
              <w:bottom w:val="single" w:sz="4" w:space="0" w:color="auto"/>
              <w:right w:val="single" w:sz="4" w:space="0" w:color="auto"/>
            </w:tcBorders>
          </w:tcPr>
          <w:p w14:paraId="2C687638" w14:textId="77777777" w:rsidR="004A51B0" w:rsidRDefault="004A51B0" w:rsidP="004A51B0">
            <w:pPr>
              <w:spacing w:beforeLines="50" w:before="120"/>
              <w:jc w:val="center"/>
              <w:rPr>
                <w:rFonts w:ascii="宋体" w:cs="宋体"/>
                <w:kern w:val="0"/>
                <w:sz w:val="24"/>
              </w:rPr>
            </w:pPr>
            <w:r>
              <w:rPr>
                <w:rFonts w:ascii="宋体" w:cs="宋体" w:hint="eastAsia"/>
                <w:kern w:val="0"/>
                <w:sz w:val="24"/>
              </w:rPr>
              <w:t>0</w:t>
            </w:r>
          </w:p>
        </w:tc>
        <w:tc>
          <w:tcPr>
            <w:tcW w:w="3172" w:type="dxa"/>
            <w:gridSpan w:val="3"/>
            <w:tcBorders>
              <w:top w:val="single" w:sz="4" w:space="0" w:color="auto"/>
              <w:left w:val="single" w:sz="4" w:space="0" w:color="auto"/>
              <w:bottom w:val="single" w:sz="4" w:space="0" w:color="auto"/>
              <w:right w:val="single" w:sz="4" w:space="0" w:color="auto"/>
            </w:tcBorders>
          </w:tcPr>
          <w:p w14:paraId="3E8C107F" w14:textId="77777777" w:rsidR="004A51B0" w:rsidRDefault="004A51B0" w:rsidP="004A51B0">
            <w:pPr>
              <w:spacing w:beforeLines="50" w:before="120"/>
              <w:jc w:val="center"/>
              <w:rPr>
                <w:rFonts w:ascii="宋体" w:cs="宋体"/>
                <w:kern w:val="0"/>
                <w:sz w:val="24"/>
              </w:rPr>
            </w:pPr>
          </w:p>
        </w:tc>
      </w:tr>
      <w:tr w:rsidR="004A51B0" w14:paraId="2265CB30"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21CDD9D6"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2.仪器设备购置费</w:t>
            </w:r>
          </w:p>
        </w:tc>
        <w:tc>
          <w:tcPr>
            <w:tcW w:w="3105" w:type="dxa"/>
            <w:gridSpan w:val="6"/>
            <w:tcBorders>
              <w:top w:val="single" w:sz="4" w:space="0" w:color="auto"/>
              <w:left w:val="single" w:sz="4" w:space="0" w:color="auto"/>
              <w:bottom w:val="single" w:sz="4" w:space="0" w:color="auto"/>
              <w:right w:val="single" w:sz="4" w:space="0" w:color="auto"/>
            </w:tcBorders>
          </w:tcPr>
          <w:p w14:paraId="712AA0E2" w14:textId="77777777" w:rsidR="004A51B0" w:rsidRPr="004A51B0" w:rsidRDefault="004A51B0" w:rsidP="004A51B0">
            <w:pPr>
              <w:pStyle w:val="af"/>
              <w:widowControl/>
              <w:ind w:firstLineChars="0" w:firstLine="0"/>
              <w:jc w:val="center"/>
              <w:rPr>
                <w:rFonts w:ascii="宋体" w:eastAsia="宋体" w:hAnsi="Times New Roman" w:cs="宋体"/>
                <w:szCs w:val="24"/>
              </w:rPr>
            </w:pPr>
            <w:r w:rsidRPr="004A51B0">
              <w:rPr>
                <w:rFonts w:ascii="宋体" w:eastAsia="宋体" w:hAnsi="Times New Roman" w:cs="宋体"/>
                <w:szCs w:val="24"/>
              </w:rPr>
              <w:t>8500</w:t>
            </w:r>
          </w:p>
        </w:tc>
        <w:tc>
          <w:tcPr>
            <w:tcW w:w="3172" w:type="dxa"/>
            <w:gridSpan w:val="3"/>
            <w:tcBorders>
              <w:top w:val="single" w:sz="4" w:space="0" w:color="auto"/>
              <w:left w:val="single" w:sz="4" w:space="0" w:color="auto"/>
              <w:bottom w:val="single" w:sz="4" w:space="0" w:color="auto"/>
              <w:right w:val="single" w:sz="4" w:space="0" w:color="auto"/>
            </w:tcBorders>
          </w:tcPr>
          <w:p w14:paraId="0B6AFC82" w14:textId="77777777" w:rsidR="004A51B0" w:rsidRPr="004A51B0" w:rsidRDefault="004A51B0" w:rsidP="004A51B0">
            <w:pPr>
              <w:pStyle w:val="af"/>
              <w:widowControl/>
              <w:ind w:firstLineChars="0" w:firstLine="0"/>
              <w:rPr>
                <w:rFonts w:ascii="宋体" w:eastAsia="宋体" w:hAnsi="Times New Roman" w:cs="宋体"/>
                <w:szCs w:val="24"/>
              </w:rPr>
            </w:pPr>
            <w:r w:rsidRPr="004A51B0">
              <w:rPr>
                <w:rFonts w:ascii="宋体" w:eastAsia="宋体" w:hAnsi="Times New Roman" w:cs="宋体"/>
                <w:szCs w:val="24"/>
              </w:rPr>
              <w:t>购买双目摄像机、热成像仪、工控机、网桥等</w:t>
            </w:r>
          </w:p>
        </w:tc>
      </w:tr>
      <w:tr w:rsidR="004A51B0" w14:paraId="66393CD4"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3630C09D" w14:textId="77777777" w:rsidR="004A51B0" w:rsidRDefault="004A51B0" w:rsidP="004A51B0">
            <w:pPr>
              <w:spacing w:beforeLines="50" w:before="120"/>
              <w:jc w:val="center"/>
              <w:rPr>
                <w:rFonts w:ascii="宋体" w:cs="宋体"/>
                <w:kern w:val="0"/>
                <w:sz w:val="24"/>
              </w:rPr>
            </w:pPr>
            <w:r w:rsidRPr="004A51B0">
              <w:rPr>
                <w:rFonts w:ascii="宋体" w:cs="宋体"/>
                <w:kern w:val="0"/>
                <w:sz w:val="24"/>
              </w:rPr>
              <w:t>3.实验装置试制费</w:t>
            </w:r>
          </w:p>
        </w:tc>
        <w:tc>
          <w:tcPr>
            <w:tcW w:w="3105" w:type="dxa"/>
            <w:gridSpan w:val="6"/>
            <w:tcBorders>
              <w:top w:val="single" w:sz="4" w:space="0" w:color="auto"/>
              <w:left w:val="single" w:sz="4" w:space="0" w:color="auto"/>
              <w:bottom w:val="single" w:sz="4" w:space="0" w:color="auto"/>
              <w:right w:val="single" w:sz="4" w:space="0" w:color="auto"/>
            </w:tcBorders>
          </w:tcPr>
          <w:p w14:paraId="075A0827" w14:textId="77777777" w:rsidR="004A51B0" w:rsidRPr="004A51B0" w:rsidRDefault="004A51B0" w:rsidP="004A51B0">
            <w:pPr>
              <w:pStyle w:val="af"/>
              <w:widowControl/>
              <w:ind w:firstLineChars="0" w:firstLine="0"/>
              <w:jc w:val="center"/>
              <w:rPr>
                <w:rFonts w:ascii="宋体" w:eastAsia="宋体" w:hAnsi="Times New Roman" w:cs="宋体"/>
                <w:szCs w:val="24"/>
              </w:rPr>
            </w:pPr>
            <w:r w:rsidRPr="004A51B0">
              <w:rPr>
                <w:rFonts w:ascii="宋体" w:eastAsia="宋体" w:hAnsi="Times New Roman" w:cs="宋体"/>
                <w:szCs w:val="24"/>
              </w:rPr>
              <w:t>1500</w:t>
            </w:r>
          </w:p>
        </w:tc>
        <w:tc>
          <w:tcPr>
            <w:tcW w:w="3172" w:type="dxa"/>
            <w:gridSpan w:val="3"/>
            <w:tcBorders>
              <w:top w:val="single" w:sz="4" w:space="0" w:color="auto"/>
              <w:left w:val="single" w:sz="4" w:space="0" w:color="auto"/>
              <w:bottom w:val="single" w:sz="4" w:space="0" w:color="auto"/>
              <w:right w:val="single" w:sz="4" w:space="0" w:color="auto"/>
            </w:tcBorders>
          </w:tcPr>
          <w:p w14:paraId="23F76DBA" w14:textId="43CCE8FE" w:rsidR="004A51B0" w:rsidRPr="004A51B0" w:rsidRDefault="004A51B0" w:rsidP="004A51B0">
            <w:pPr>
              <w:pStyle w:val="af"/>
              <w:widowControl/>
              <w:ind w:firstLineChars="0" w:firstLine="0"/>
              <w:rPr>
                <w:rFonts w:ascii="宋体" w:eastAsia="宋体" w:hAnsi="Times New Roman" w:cs="宋体"/>
                <w:szCs w:val="24"/>
              </w:rPr>
            </w:pPr>
            <w:r w:rsidRPr="004A51B0">
              <w:rPr>
                <w:rFonts w:ascii="宋体" w:eastAsia="宋体" w:hAnsi="Times New Roman" w:cs="宋体"/>
                <w:szCs w:val="24"/>
              </w:rPr>
              <w:t>用于购买实验场地的材料。</w:t>
            </w:r>
          </w:p>
        </w:tc>
      </w:tr>
      <w:tr w:rsidR="004A51B0" w14:paraId="09F68B27"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3CDF7D10" w14:textId="77777777" w:rsidR="004A51B0" w:rsidRPr="004A51B0" w:rsidRDefault="004A51B0" w:rsidP="004A51B0">
            <w:pPr>
              <w:spacing w:beforeLines="50" w:before="120"/>
              <w:jc w:val="center"/>
              <w:rPr>
                <w:rFonts w:ascii="宋体" w:cs="宋体"/>
                <w:kern w:val="0"/>
                <w:sz w:val="24"/>
              </w:rPr>
            </w:pPr>
            <w:r w:rsidRPr="004A51B0">
              <w:rPr>
                <w:rFonts w:ascii="宋体" w:cs="宋体"/>
                <w:kern w:val="0"/>
                <w:sz w:val="24"/>
              </w:rPr>
              <w:t>4.材料费</w:t>
            </w:r>
          </w:p>
        </w:tc>
        <w:tc>
          <w:tcPr>
            <w:tcW w:w="3105" w:type="dxa"/>
            <w:gridSpan w:val="6"/>
            <w:tcBorders>
              <w:top w:val="single" w:sz="4" w:space="0" w:color="auto"/>
              <w:left w:val="single" w:sz="4" w:space="0" w:color="auto"/>
              <w:bottom w:val="single" w:sz="4" w:space="0" w:color="auto"/>
              <w:right w:val="single" w:sz="4" w:space="0" w:color="auto"/>
            </w:tcBorders>
          </w:tcPr>
          <w:p w14:paraId="64CDA5CD" w14:textId="77777777" w:rsidR="004A51B0" w:rsidRPr="004A51B0" w:rsidRDefault="004A51B0" w:rsidP="004A51B0">
            <w:pPr>
              <w:spacing w:beforeLines="50" w:before="120"/>
              <w:jc w:val="center"/>
              <w:rPr>
                <w:rFonts w:ascii="宋体" w:cs="宋体"/>
                <w:kern w:val="0"/>
                <w:sz w:val="24"/>
              </w:rPr>
            </w:pPr>
            <w:r w:rsidRPr="004A51B0">
              <w:rPr>
                <w:rFonts w:ascii="宋体" w:cs="宋体"/>
                <w:kern w:val="0"/>
                <w:sz w:val="24"/>
              </w:rPr>
              <w:t>8500</w:t>
            </w:r>
          </w:p>
        </w:tc>
        <w:tc>
          <w:tcPr>
            <w:tcW w:w="3172" w:type="dxa"/>
            <w:gridSpan w:val="3"/>
            <w:tcBorders>
              <w:top w:val="single" w:sz="4" w:space="0" w:color="auto"/>
              <w:left w:val="single" w:sz="4" w:space="0" w:color="auto"/>
              <w:bottom w:val="single" w:sz="4" w:space="0" w:color="auto"/>
              <w:right w:val="single" w:sz="4" w:space="0" w:color="auto"/>
            </w:tcBorders>
          </w:tcPr>
          <w:p w14:paraId="405EA541" w14:textId="06ABB183" w:rsidR="004A51B0" w:rsidRPr="004A51B0" w:rsidRDefault="004A51B0" w:rsidP="004A51B0">
            <w:pPr>
              <w:pStyle w:val="af"/>
              <w:widowControl/>
              <w:ind w:firstLineChars="0" w:firstLine="0"/>
              <w:rPr>
                <w:rFonts w:ascii="宋体" w:cs="宋体"/>
              </w:rPr>
            </w:pPr>
            <w:r w:rsidRPr="004A51B0">
              <w:rPr>
                <w:rFonts w:ascii="宋体" w:eastAsia="宋体" w:hAnsi="Times New Roman" w:cs="宋体"/>
                <w:szCs w:val="24"/>
              </w:rPr>
              <w:t>购买3d打印材料、舵机、电机、电子元器件、相关机械及电路工具</w:t>
            </w:r>
          </w:p>
        </w:tc>
      </w:tr>
      <w:tr w:rsidR="004A51B0" w14:paraId="0A9EAAB0" w14:textId="77777777" w:rsidTr="00F160F0">
        <w:tblPrEx>
          <w:tblLook w:val="04A0" w:firstRow="1" w:lastRow="0" w:firstColumn="1" w:lastColumn="0" w:noHBand="0" w:noVBand="1"/>
        </w:tblPrEx>
        <w:trPr>
          <w:cantSplit/>
          <w:trHeight w:val="567"/>
          <w:jc w:val="center"/>
        </w:trPr>
        <w:tc>
          <w:tcPr>
            <w:tcW w:w="2835" w:type="dxa"/>
            <w:gridSpan w:val="4"/>
            <w:tcBorders>
              <w:top w:val="single" w:sz="4" w:space="0" w:color="auto"/>
              <w:left w:val="single" w:sz="4" w:space="0" w:color="auto"/>
              <w:bottom w:val="single" w:sz="4" w:space="0" w:color="auto"/>
              <w:right w:val="single" w:sz="4" w:space="0" w:color="auto"/>
            </w:tcBorders>
          </w:tcPr>
          <w:p w14:paraId="52451728" w14:textId="77777777" w:rsidR="004A51B0" w:rsidRPr="004A51B0" w:rsidRDefault="004A51B0" w:rsidP="004A51B0">
            <w:pPr>
              <w:spacing w:beforeLines="50" w:before="120"/>
              <w:jc w:val="center"/>
              <w:rPr>
                <w:rFonts w:ascii="宋体" w:cs="宋体"/>
                <w:kern w:val="0"/>
                <w:sz w:val="24"/>
              </w:rPr>
            </w:pPr>
            <w:r w:rsidRPr="004A51B0">
              <w:rPr>
                <w:rFonts w:ascii="宋体" w:cs="宋体"/>
                <w:kern w:val="0"/>
                <w:sz w:val="24"/>
              </w:rPr>
              <w:t>5.其他</w:t>
            </w:r>
          </w:p>
        </w:tc>
        <w:tc>
          <w:tcPr>
            <w:tcW w:w="3105" w:type="dxa"/>
            <w:gridSpan w:val="6"/>
            <w:tcBorders>
              <w:top w:val="single" w:sz="4" w:space="0" w:color="auto"/>
              <w:left w:val="single" w:sz="4" w:space="0" w:color="auto"/>
              <w:bottom w:val="single" w:sz="4" w:space="0" w:color="auto"/>
              <w:right w:val="single" w:sz="4" w:space="0" w:color="auto"/>
            </w:tcBorders>
          </w:tcPr>
          <w:p w14:paraId="3F963804" w14:textId="77777777" w:rsidR="004A51B0" w:rsidRPr="004A51B0" w:rsidRDefault="004A51B0" w:rsidP="004A51B0">
            <w:pPr>
              <w:spacing w:beforeLines="50" w:before="120"/>
              <w:jc w:val="center"/>
              <w:rPr>
                <w:rFonts w:ascii="宋体" w:cs="宋体"/>
                <w:kern w:val="0"/>
                <w:sz w:val="24"/>
              </w:rPr>
            </w:pPr>
            <w:r w:rsidRPr="004A51B0">
              <w:rPr>
                <w:rFonts w:ascii="宋体" w:cs="宋体"/>
                <w:kern w:val="0"/>
                <w:sz w:val="24"/>
              </w:rPr>
              <w:t>0</w:t>
            </w:r>
          </w:p>
        </w:tc>
        <w:tc>
          <w:tcPr>
            <w:tcW w:w="3172" w:type="dxa"/>
            <w:gridSpan w:val="3"/>
            <w:tcBorders>
              <w:top w:val="single" w:sz="4" w:space="0" w:color="auto"/>
              <w:left w:val="single" w:sz="4" w:space="0" w:color="auto"/>
              <w:bottom w:val="single" w:sz="4" w:space="0" w:color="auto"/>
              <w:right w:val="single" w:sz="4" w:space="0" w:color="auto"/>
            </w:tcBorders>
          </w:tcPr>
          <w:p w14:paraId="00EFCD2B" w14:textId="5D0F9662" w:rsidR="004A51B0" w:rsidRPr="004A51B0" w:rsidRDefault="004A51B0" w:rsidP="004A51B0">
            <w:pPr>
              <w:spacing w:beforeLines="50" w:before="120"/>
              <w:jc w:val="center"/>
              <w:rPr>
                <w:rFonts w:ascii="宋体" w:cs="宋体"/>
                <w:kern w:val="0"/>
                <w:sz w:val="24"/>
              </w:rPr>
            </w:pPr>
          </w:p>
        </w:tc>
      </w:tr>
      <w:tr w:rsidR="004A51B0" w14:paraId="1D32B84E" w14:textId="77777777" w:rsidTr="00F160F0">
        <w:tblPrEx>
          <w:tblLook w:val="04A0" w:firstRow="1" w:lastRow="0" w:firstColumn="1" w:lastColumn="0" w:noHBand="0" w:noVBand="1"/>
        </w:tblPrEx>
        <w:trPr>
          <w:cantSplit/>
          <w:trHeight w:val="567"/>
          <w:jc w:val="center"/>
        </w:trPr>
        <w:tc>
          <w:tcPr>
            <w:tcW w:w="5940" w:type="dxa"/>
            <w:gridSpan w:val="10"/>
            <w:tcBorders>
              <w:top w:val="single" w:sz="4" w:space="0" w:color="auto"/>
              <w:left w:val="single" w:sz="4" w:space="0" w:color="auto"/>
              <w:bottom w:val="single" w:sz="4" w:space="0" w:color="auto"/>
              <w:right w:val="single" w:sz="4" w:space="0" w:color="auto"/>
            </w:tcBorders>
          </w:tcPr>
          <w:p w14:paraId="0406E108" w14:textId="77777777" w:rsidR="004A51B0" w:rsidRDefault="004A51B0" w:rsidP="004A51B0">
            <w:pPr>
              <w:spacing w:beforeLines="50" w:before="120"/>
              <w:jc w:val="center"/>
              <w:rPr>
                <w:rFonts w:ascii="宋体" w:cs="宋体"/>
                <w:kern w:val="0"/>
                <w:sz w:val="24"/>
              </w:rPr>
            </w:pPr>
            <w:r>
              <w:rPr>
                <w:rFonts w:ascii="宋体" w:cs="宋体" w:hint="eastAsia"/>
                <w:kern w:val="0"/>
                <w:sz w:val="24"/>
              </w:rPr>
              <w:t>总计</w:t>
            </w:r>
          </w:p>
        </w:tc>
        <w:tc>
          <w:tcPr>
            <w:tcW w:w="3172" w:type="dxa"/>
            <w:gridSpan w:val="3"/>
            <w:tcBorders>
              <w:top w:val="single" w:sz="4" w:space="0" w:color="auto"/>
              <w:left w:val="single" w:sz="4" w:space="0" w:color="auto"/>
              <w:bottom w:val="single" w:sz="4" w:space="0" w:color="auto"/>
              <w:right w:val="single" w:sz="4" w:space="0" w:color="auto"/>
            </w:tcBorders>
          </w:tcPr>
          <w:p w14:paraId="16F3ACA3" w14:textId="3A091F91" w:rsidR="004A51B0" w:rsidRDefault="004A51B0" w:rsidP="004A51B0">
            <w:pPr>
              <w:spacing w:beforeLines="50" w:before="120"/>
              <w:jc w:val="center"/>
              <w:rPr>
                <w:rFonts w:ascii="宋体" w:cs="宋体"/>
                <w:kern w:val="0"/>
                <w:sz w:val="24"/>
              </w:rPr>
            </w:pPr>
            <w:r>
              <w:rPr>
                <w:rFonts w:ascii="宋体" w:cs="宋体" w:hint="eastAsia"/>
                <w:kern w:val="0"/>
                <w:sz w:val="24"/>
              </w:rPr>
              <w:t>20000</w:t>
            </w:r>
            <w:r>
              <w:rPr>
                <w:rFonts w:ascii="宋体" w:cs="宋体"/>
                <w:kern w:val="0"/>
                <w:sz w:val="24"/>
              </w:rPr>
              <w:t>元</w:t>
            </w:r>
          </w:p>
        </w:tc>
      </w:tr>
      <w:tr w:rsidR="004603D8" w:rsidRPr="00D17953" w14:paraId="3D2FE432" w14:textId="77777777" w:rsidTr="00D7215F">
        <w:trPr>
          <w:cantSplit/>
          <w:trHeight w:val="567"/>
          <w:jc w:val="center"/>
        </w:trPr>
        <w:tc>
          <w:tcPr>
            <w:tcW w:w="9112" w:type="dxa"/>
            <w:gridSpan w:val="13"/>
            <w:tcBorders>
              <w:top w:val="single" w:sz="4" w:space="0" w:color="auto"/>
              <w:left w:val="single" w:sz="4" w:space="0" w:color="auto"/>
              <w:bottom w:val="single" w:sz="4" w:space="0" w:color="auto"/>
              <w:right w:val="single" w:sz="4" w:space="0" w:color="auto"/>
            </w:tcBorders>
          </w:tcPr>
          <w:p w14:paraId="3AD51160" w14:textId="77777777" w:rsidR="004603D8" w:rsidRPr="00D17953" w:rsidRDefault="004603D8" w:rsidP="004603D8">
            <w:pPr>
              <w:spacing w:beforeLines="50" w:before="120"/>
              <w:rPr>
                <w:rFonts w:ascii="宋体" w:cs="宋体"/>
                <w:color w:val="000000"/>
                <w:kern w:val="0"/>
                <w:sz w:val="24"/>
              </w:rPr>
            </w:pPr>
            <w:r w:rsidRPr="00D17953">
              <w:rPr>
                <w:rFonts w:ascii="宋体" w:cs="宋体" w:hint="eastAsia"/>
                <w:color w:val="000000"/>
                <w:kern w:val="0"/>
                <w:sz w:val="24"/>
              </w:rPr>
              <w:lastRenderedPageBreak/>
              <w:t>十一、导师推荐意见</w:t>
            </w:r>
            <w:r w:rsidRPr="00D17953">
              <w:rPr>
                <w:rFonts w:ascii="宋体" w:cs="宋体"/>
                <w:color w:val="FF0000"/>
                <w:kern w:val="0"/>
                <w:sz w:val="24"/>
              </w:rPr>
              <w:t>(</w:t>
            </w:r>
            <w:r w:rsidRPr="00D17953">
              <w:rPr>
                <w:rFonts w:ascii="宋体" w:cs="宋体" w:hint="eastAsia"/>
                <w:color w:val="FF0000"/>
                <w:kern w:val="0"/>
                <w:sz w:val="24"/>
              </w:rPr>
              <w:t>必须明确表述项目结题成果及呈现方式</w:t>
            </w:r>
            <w:r w:rsidRPr="00D17953">
              <w:rPr>
                <w:rFonts w:ascii="宋体" w:cs="宋体"/>
                <w:color w:val="FF0000"/>
                <w:kern w:val="0"/>
                <w:sz w:val="24"/>
              </w:rPr>
              <w:t>)</w:t>
            </w:r>
          </w:p>
          <w:p w14:paraId="4C09CC5D" w14:textId="61797E27" w:rsidR="00C911E0" w:rsidRPr="00C911E0" w:rsidRDefault="00C911E0" w:rsidP="00C911E0">
            <w:pPr>
              <w:spacing w:beforeLines="50" w:before="120"/>
              <w:rPr>
                <w:rFonts w:ascii="宋体" w:cs="宋体"/>
                <w:color w:val="000000"/>
                <w:kern w:val="0"/>
                <w:sz w:val="24"/>
              </w:rPr>
            </w:pPr>
            <w:r>
              <w:rPr>
                <w:rFonts w:ascii="宋体" w:cs="宋体" w:hint="eastAsia"/>
                <w:color w:val="000000"/>
                <w:kern w:val="0"/>
                <w:sz w:val="24"/>
              </w:rPr>
              <w:t>智能物流配送</w:t>
            </w:r>
            <w:r w:rsidRPr="00C911E0">
              <w:rPr>
                <w:rFonts w:ascii="宋体" w:cs="宋体" w:hint="eastAsia"/>
                <w:color w:val="000000"/>
                <w:kern w:val="0"/>
                <w:sz w:val="24"/>
              </w:rPr>
              <w:t>机器人，选题新颖，大胆创新，其中部分技术具有很高的研究价值</w:t>
            </w:r>
            <w:r>
              <w:rPr>
                <w:rFonts w:ascii="宋体" w:cs="宋体" w:hint="eastAsia"/>
                <w:color w:val="000000"/>
                <w:kern w:val="0"/>
                <w:sz w:val="24"/>
              </w:rPr>
              <w:t>，</w:t>
            </w:r>
            <w:r w:rsidR="003142E5">
              <w:rPr>
                <w:rFonts w:ascii="宋体" w:cs="宋体" w:hint="eastAsia"/>
                <w:color w:val="000000"/>
                <w:kern w:val="0"/>
                <w:sz w:val="24"/>
              </w:rPr>
              <w:t>目标在于解决</w:t>
            </w:r>
            <w:r>
              <w:rPr>
                <w:rFonts w:ascii="宋体" w:cs="宋体" w:hint="eastAsia"/>
                <w:color w:val="000000"/>
                <w:kern w:val="0"/>
                <w:sz w:val="24"/>
              </w:rPr>
              <w:t>在现有的</w:t>
            </w:r>
            <w:r w:rsidR="003142E5">
              <w:rPr>
                <w:rFonts w:ascii="宋体" w:cs="宋体" w:hint="eastAsia"/>
                <w:color w:val="000000"/>
                <w:kern w:val="0"/>
                <w:sz w:val="24"/>
              </w:rPr>
              <w:t>配送</w:t>
            </w:r>
            <w:r>
              <w:rPr>
                <w:rFonts w:ascii="宋体" w:cs="宋体" w:hint="eastAsia"/>
                <w:color w:val="000000"/>
                <w:kern w:val="0"/>
                <w:sz w:val="24"/>
              </w:rPr>
              <w:t>机器人</w:t>
            </w:r>
            <w:r w:rsidR="003142E5">
              <w:rPr>
                <w:rFonts w:ascii="宋体" w:cs="宋体" w:hint="eastAsia"/>
                <w:color w:val="000000"/>
                <w:kern w:val="0"/>
                <w:sz w:val="24"/>
              </w:rPr>
              <w:t>的缺点</w:t>
            </w:r>
            <w:r w:rsidRPr="00C911E0">
              <w:rPr>
                <w:rFonts w:ascii="宋体" w:cs="宋体" w:hint="eastAsia"/>
                <w:color w:val="000000"/>
                <w:kern w:val="0"/>
                <w:sz w:val="24"/>
              </w:rPr>
              <w:t>。从机械、电子和软件方面开展研究工作，同时，结合深度学习</w:t>
            </w:r>
            <w:r w:rsidR="003142E5">
              <w:rPr>
                <w:rFonts w:ascii="宋体" w:cs="宋体" w:hint="eastAsia"/>
                <w:color w:val="000000"/>
                <w:kern w:val="0"/>
                <w:sz w:val="24"/>
              </w:rPr>
              <w:t>、slam</w:t>
            </w:r>
            <w:proofErr w:type="gramStart"/>
            <w:r w:rsidR="003142E5">
              <w:rPr>
                <w:rFonts w:ascii="宋体" w:cs="宋体" w:hint="eastAsia"/>
                <w:color w:val="000000"/>
                <w:kern w:val="0"/>
                <w:sz w:val="24"/>
              </w:rPr>
              <w:t>建图</w:t>
            </w:r>
            <w:r w:rsidRPr="00C911E0">
              <w:rPr>
                <w:rFonts w:ascii="宋体" w:cs="宋体" w:hint="eastAsia"/>
                <w:color w:val="000000"/>
                <w:kern w:val="0"/>
                <w:sz w:val="24"/>
              </w:rPr>
              <w:t>技术</w:t>
            </w:r>
            <w:proofErr w:type="gramEnd"/>
            <w:r w:rsidRPr="00C911E0">
              <w:rPr>
                <w:rFonts w:ascii="宋体" w:cs="宋体" w:hint="eastAsia"/>
                <w:color w:val="000000"/>
                <w:kern w:val="0"/>
                <w:sz w:val="24"/>
              </w:rPr>
              <w:t>，实现</w:t>
            </w:r>
            <w:r w:rsidR="003142E5">
              <w:rPr>
                <w:rFonts w:ascii="宋体" w:cs="宋体" w:hint="eastAsia"/>
                <w:color w:val="000000"/>
                <w:kern w:val="0"/>
                <w:sz w:val="24"/>
              </w:rPr>
              <w:t>智能物流配送</w:t>
            </w:r>
            <w:r w:rsidRPr="00C911E0">
              <w:rPr>
                <w:rFonts w:ascii="宋体" w:cs="宋体" w:hint="eastAsia"/>
                <w:color w:val="000000"/>
                <w:kern w:val="0"/>
                <w:sz w:val="24"/>
              </w:rPr>
              <w:t>机器人设计，其技术路线和研究方法具有较大的研究价值，应用前景可观。</w:t>
            </w:r>
          </w:p>
          <w:p w14:paraId="2AB46C1D" w14:textId="0CE97A09" w:rsidR="004603D8" w:rsidRDefault="00C911E0" w:rsidP="004603D8">
            <w:pPr>
              <w:spacing w:beforeLines="50" w:before="120"/>
              <w:rPr>
                <w:rFonts w:ascii="宋体" w:cs="宋体"/>
                <w:color w:val="000000"/>
                <w:kern w:val="0"/>
                <w:sz w:val="24"/>
              </w:rPr>
            </w:pPr>
            <w:r w:rsidRPr="00C911E0">
              <w:rPr>
                <w:rFonts w:ascii="宋体" w:cs="宋体" w:hint="eastAsia"/>
                <w:color w:val="000000"/>
                <w:kern w:val="0"/>
                <w:sz w:val="24"/>
              </w:rPr>
              <w:t>该团队所设计的原理方案可行，且有一定的实践基础。整个项目制作周期合理，经费使用安排妥当，研发进度较为合理，团队成员具有较高的科研精神，成员分工明确。同意该项目申请大学生创新创业训练计划项目。</w:t>
            </w:r>
          </w:p>
          <w:p w14:paraId="73FB52E7" w14:textId="22AA6F5B" w:rsidR="003142E5" w:rsidRPr="00D17953" w:rsidRDefault="003142E5" w:rsidP="004603D8">
            <w:pPr>
              <w:spacing w:beforeLines="50" w:before="120"/>
              <w:rPr>
                <w:rFonts w:ascii="宋体" w:cs="宋体"/>
                <w:color w:val="000000"/>
                <w:kern w:val="0"/>
                <w:sz w:val="24"/>
              </w:rPr>
            </w:pPr>
            <w:r>
              <w:rPr>
                <w:rFonts w:ascii="宋体" w:cs="宋体" w:hint="eastAsia"/>
                <w:color w:val="000000"/>
                <w:kern w:val="0"/>
                <w:sz w:val="24"/>
              </w:rPr>
              <w:t>预计制作出一款具有自主导航、人脸识别、自动抓取、</w:t>
            </w:r>
            <w:proofErr w:type="gramStart"/>
            <w:r>
              <w:rPr>
                <w:rFonts w:ascii="宋体" w:cs="宋体" w:hint="eastAsia"/>
                <w:color w:val="000000"/>
                <w:kern w:val="0"/>
                <w:sz w:val="24"/>
              </w:rPr>
              <w:t>远程图传等</w:t>
            </w:r>
            <w:proofErr w:type="gramEnd"/>
            <w:r>
              <w:rPr>
                <w:rFonts w:ascii="宋体" w:cs="宋体" w:hint="eastAsia"/>
                <w:color w:val="000000"/>
                <w:kern w:val="0"/>
                <w:sz w:val="24"/>
              </w:rPr>
              <w:t>功能的机器人实物，并具有良好的物流配送功能。</w:t>
            </w:r>
          </w:p>
          <w:p w14:paraId="66A45113" w14:textId="77777777" w:rsidR="004603D8" w:rsidRPr="00D17953" w:rsidRDefault="00EF41A1" w:rsidP="00EF41A1">
            <w:pPr>
              <w:wordWrap w:val="0"/>
              <w:spacing w:beforeLines="50" w:before="120"/>
              <w:ind w:right="-63"/>
              <w:jc w:val="right"/>
              <w:rPr>
                <w:rFonts w:ascii="宋体" w:cs="宋体"/>
                <w:color w:val="000000"/>
                <w:kern w:val="0"/>
                <w:sz w:val="24"/>
              </w:rPr>
            </w:pPr>
            <w:r w:rsidRPr="00D17953">
              <w:rPr>
                <w:rFonts w:ascii="宋体" w:cs="宋体" w:hint="eastAsia"/>
                <w:color w:val="000000"/>
                <w:kern w:val="0"/>
                <w:sz w:val="24"/>
              </w:rPr>
              <w:t xml:space="preserve"> </w:t>
            </w:r>
            <w:r w:rsidR="004603D8" w:rsidRPr="00D17953">
              <w:rPr>
                <w:rFonts w:ascii="宋体" w:cs="宋体"/>
                <w:color w:val="000000"/>
                <w:kern w:val="0"/>
                <w:sz w:val="24"/>
              </w:rPr>
              <w:t>签名</w:t>
            </w:r>
            <w:r w:rsidRPr="00D17953">
              <w:rPr>
                <w:rFonts w:ascii="宋体" w:cs="宋体" w:hint="eastAsia"/>
                <w:color w:val="000000"/>
                <w:kern w:val="0"/>
                <w:sz w:val="24"/>
              </w:rPr>
              <w:t xml:space="preserve">： </w:t>
            </w:r>
            <w:r w:rsidRPr="00D17953">
              <w:rPr>
                <w:rFonts w:ascii="宋体" w:cs="宋体"/>
                <w:color w:val="000000"/>
                <w:kern w:val="0"/>
                <w:sz w:val="24"/>
              </w:rPr>
              <w:t xml:space="preserve">                        </w:t>
            </w:r>
          </w:p>
          <w:p w14:paraId="48C73D1D" w14:textId="77777777" w:rsidR="004603D8" w:rsidRPr="00D17953" w:rsidRDefault="004603D8" w:rsidP="004603D8">
            <w:pPr>
              <w:spacing w:beforeLines="50" w:before="120"/>
              <w:ind w:right="1440"/>
              <w:jc w:val="right"/>
              <w:rPr>
                <w:rFonts w:ascii="宋体" w:cs="宋体"/>
                <w:color w:val="000000"/>
                <w:kern w:val="0"/>
                <w:sz w:val="24"/>
              </w:rPr>
            </w:pPr>
          </w:p>
          <w:p w14:paraId="1E805B00" w14:textId="77777777" w:rsidR="004603D8" w:rsidRPr="00D17953" w:rsidRDefault="004603D8" w:rsidP="00EF41A1">
            <w:pPr>
              <w:wordWrap w:val="0"/>
              <w:spacing w:beforeLines="50" w:before="120"/>
              <w:jc w:val="right"/>
              <w:rPr>
                <w:rFonts w:ascii="宋体" w:cs="宋体"/>
                <w:color w:val="000000"/>
                <w:kern w:val="0"/>
                <w:sz w:val="24"/>
              </w:rPr>
            </w:pPr>
            <w:r w:rsidRPr="00D17953">
              <w:rPr>
                <w:rFonts w:ascii="宋体" w:cs="宋体"/>
                <w:color w:val="000000"/>
                <w:kern w:val="0"/>
                <w:sz w:val="24"/>
              </w:rPr>
              <w:t>年</w:t>
            </w:r>
            <w:r w:rsidRPr="00D17953">
              <w:rPr>
                <w:rFonts w:ascii="宋体" w:cs="宋体" w:hint="eastAsia"/>
                <w:color w:val="000000"/>
                <w:kern w:val="0"/>
                <w:sz w:val="24"/>
              </w:rPr>
              <w:t xml:space="preserve"> </w:t>
            </w:r>
            <w:r w:rsidRPr="00D17953">
              <w:rPr>
                <w:rFonts w:ascii="宋体" w:cs="宋体"/>
                <w:color w:val="000000"/>
                <w:kern w:val="0"/>
                <w:sz w:val="24"/>
              </w:rPr>
              <w:t xml:space="preserve"> </w:t>
            </w:r>
            <w:r w:rsidR="00EF41A1" w:rsidRPr="00D17953">
              <w:rPr>
                <w:rFonts w:ascii="宋体" w:cs="宋体"/>
                <w:color w:val="000000"/>
                <w:kern w:val="0"/>
                <w:sz w:val="24"/>
              </w:rPr>
              <w:t xml:space="preserve">  </w:t>
            </w:r>
            <w:r w:rsidRPr="00D17953">
              <w:rPr>
                <w:rFonts w:ascii="宋体" w:cs="宋体"/>
                <w:color w:val="000000"/>
                <w:kern w:val="0"/>
                <w:sz w:val="24"/>
              </w:rPr>
              <w:t xml:space="preserve"> 月</w:t>
            </w:r>
            <w:r w:rsidRPr="00D17953">
              <w:rPr>
                <w:rFonts w:ascii="宋体" w:cs="宋体" w:hint="eastAsia"/>
                <w:color w:val="000000"/>
                <w:kern w:val="0"/>
                <w:sz w:val="24"/>
              </w:rPr>
              <w:t xml:space="preserve"> </w:t>
            </w:r>
            <w:r w:rsidRPr="00D17953">
              <w:rPr>
                <w:rFonts w:ascii="宋体" w:cs="宋体"/>
                <w:color w:val="000000"/>
                <w:kern w:val="0"/>
                <w:sz w:val="24"/>
              </w:rPr>
              <w:t xml:space="preserve">  </w:t>
            </w:r>
            <w:r w:rsidR="00EF41A1" w:rsidRPr="00D17953">
              <w:rPr>
                <w:rFonts w:ascii="宋体" w:cs="宋体"/>
                <w:color w:val="000000"/>
                <w:kern w:val="0"/>
                <w:sz w:val="24"/>
              </w:rPr>
              <w:t xml:space="preserve"> </w:t>
            </w:r>
            <w:r w:rsidRPr="00D17953">
              <w:rPr>
                <w:rFonts w:ascii="宋体" w:cs="宋体"/>
                <w:color w:val="000000"/>
                <w:kern w:val="0"/>
                <w:sz w:val="24"/>
              </w:rPr>
              <w:t xml:space="preserve"> 日</w:t>
            </w:r>
            <w:r w:rsidR="00EF41A1" w:rsidRPr="00D17953">
              <w:rPr>
                <w:rFonts w:ascii="宋体" w:cs="宋体" w:hint="eastAsia"/>
                <w:color w:val="000000"/>
                <w:kern w:val="0"/>
                <w:sz w:val="24"/>
              </w:rPr>
              <w:t xml:space="preserve"> </w:t>
            </w:r>
            <w:r w:rsidR="00EF41A1" w:rsidRPr="00D17953">
              <w:rPr>
                <w:rFonts w:ascii="宋体" w:cs="宋体"/>
                <w:color w:val="000000"/>
                <w:kern w:val="0"/>
                <w:sz w:val="24"/>
              </w:rPr>
              <w:t xml:space="preserve">    </w:t>
            </w:r>
          </w:p>
        </w:tc>
      </w:tr>
    </w:tbl>
    <w:p w14:paraId="49BB543E" w14:textId="77777777" w:rsidR="004D57C5" w:rsidRDefault="004D57C5">
      <w:r>
        <w:br w:type="page"/>
      </w:r>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12"/>
      </w:tblGrid>
      <w:tr w:rsidR="00E05CE3" w:rsidRPr="00D17953" w14:paraId="5BE606ED" w14:textId="77777777" w:rsidTr="004603D8">
        <w:trPr>
          <w:cantSplit/>
          <w:trHeight w:val="3990"/>
          <w:jc w:val="center"/>
        </w:trPr>
        <w:tc>
          <w:tcPr>
            <w:tcW w:w="9112" w:type="dxa"/>
            <w:tcBorders>
              <w:top w:val="single" w:sz="4" w:space="0" w:color="auto"/>
              <w:left w:val="single" w:sz="4" w:space="0" w:color="auto"/>
              <w:bottom w:val="single" w:sz="4" w:space="0" w:color="auto"/>
              <w:right w:val="single" w:sz="4" w:space="0" w:color="auto"/>
            </w:tcBorders>
          </w:tcPr>
          <w:p w14:paraId="715219CB" w14:textId="66A1014A" w:rsidR="00E05CE3" w:rsidRPr="00D17953" w:rsidRDefault="00EF41A1" w:rsidP="00E05CE3">
            <w:pPr>
              <w:spacing w:beforeLines="50" w:before="120"/>
              <w:rPr>
                <w:sz w:val="24"/>
              </w:rPr>
            </w:pPr>
            <w:r w:rsidRPr="00D17953">
              <w:rPr>
                <w:rFonts w:hint="eastAsia"/>
                <w:sz w:val="24"/>
              </w:rPr>
              <w:lastRenderedPageBreak/>
              <w:t>十二、</w:t>
            </w:r>
            <w:r w:rsidR="00E05CE3" w:rsidRPr="00D17953">
              <w:rPr>
                <w:rFonts w:hint="eastAsia"/>
                <w:sz w:val="24"/>
              </w:rPr>
              <w:t>院系推荐意见</w:t>
            </w:r>
          </w:p>
          <w:p w14:paraId="75B47375" w14:textId="77777777" w:rsidR="00E05CE3" w:rsidRPr="00D17953" w:rsidRDefault="00E05CE3" w:rsidP="00E05CE3">
            <w:pPr>
              <w:spacing w:beforeLines="50" w:before="120"/>
              <w:rPr>
                <w:sz w:val="24"/>
              </w:rPr>
            </w:pPr>
          </w:p>
          <w:p w14:paraId="26BE534E" w14:textId="77777777" w:rsidR="00E05CE3" w:rsidRPr="00D17953" w:rsidRDefault="00E05CE3" w:rsidP="00E05CE3">
            <w:pPr>
              <w:spacing w:beforeLines="50" w:before="120"/>
              <w:rPr>
                <w:sz w:val="24"/>
              </w:rPr>
            </w:pPr>
          </w:p>
          <w:p w14:paraId="6E8E9E4A" w14:textId="77777777" w:rsidR="00E05CE3" w:rsidRPr="00D17953" w:rsidRDefault="00E05CE3" w:rsidP="00E05CE3">
            <w:pPr>
              <w:spacing w:beforeLines="50" w:before="120"/>
              <w:rPr>
                <w:sz w:val="24"/>
              </w:rPr>
            </w:pPr>
          </w:p>
          <w:p w14:paraId="705B7D9B" w14:textId="77777777" w:rsidR="00E05CE3" w:rsidRPr="00D17953" w:rsidRDefault="00E05CE3" w:rsidP="00E05CE3">
            <w:pPr>
              <w:spacing w:beforeLines="50" w:before="120"/>
              <w:rPr>
                <w:sz w:val="24"/>
              </w:rPr>
            </w:pPr>
          </w:p>
          <w:p w14:paraId="00EEA5EA" w14:textId="77777777" w:rsidR="00E05CE3" w:rsidRPr="00D17953" w:rsidRDefault="00E05CE3" w:rsidP="00E05CE3">
            <w:pPr>
              <w:spacing w:beforeLines="50" w:before="120"/>
              <w:rPr>
                <w:sz w:val="24"/>
              </w:rPr>
            </w:pPr>
          </w:p>
          <w:p w14:paraId="5E5FA632" w14:textId="77777777" w:rsidR="00E05CE3" w:rsidRPr="00D17953" w:rsidRDefault="00E05CE3" w:rsidP="00E05CE3">
            <w:pPr>
              <w:ind w:firstLineChars="1300" w:firstLine="3120"/>
              <w:rPr>
                <w:sz w:val="24"/>
              </w:rPr>
            </w:pPr>
          </w:p>
          <w:p w14:paraId="1677C21B" w14:textId="77777777" w:rsidR="00E05CE3" w:rsidRPr="00D17953" w:rsidRDefault="00E05CE3" w:rsidP="00E05CE3">
            <w:pPr>
              <w:ind w:firstLineChars="550" w:firstLine="1320"/>
              <w:rPr>
                <w:sz w:val="24"/>
              </w:rPr>
            </w:pPr>
            <w:r w:rsidRPr="00D17953">
              <w:rPr>
                <w:rFonts w:hint="eastAsia"/>
                <w:sz w:val="24"/>
              </w:rPr>
              <w:t>院系负责人签名：</w:t>
            </w:r>
            <w:r w:rsidRPr="00D17953">
              <w:rPr>
                <w:sz w:val="24"/>
              </w:rPr>
              <w:t xml:space="preserve">                      </w:t>
            </w:r>
            <w:r w:rsidRPr="00D17953">
              <w:rPr>
                <w:rFonts w:hint="eastAsia"/>
                <w:sz w:val="24"/>
              </w:rPr>
              <w:t>学院盖章</w:t>
            </w:r>
          </w:p>
          <w:p w14:paraId="0B5E4101" w14:textId="77777777" w:rsidR="00056278" w:rsidRPr="00D17953" w:rsidRDefault="00056278" w:rsidP="00E05CE3">
            <w:pPr>
              <w:ind w:firstLineChars="550" w:firstLine="1320"/>
              <w:rPr>
                <w:sz w:val="24"/>
              </w:rPr>
            </w:pPr>
          </w:p>
          <w:p w14:paraId="39F089DF" w14:textId="1C077F07" w:rsidR="00E05CE3" w:rsidRPr="00D17953" w:rsidRDefault="00E05CE3" w:rsidP="00E05CE3">
            <w:pPr>
              <w:spacing w:beforeLines="50" w:before="120"/>
              <w:rPr>
                <w:sz w:val="24"/>
              </w:rPr>
            </w:pPr>
            <w:r w:rsidRPr="00D17953">
              <w:rPr>
                <w:sz w:val="24"/>
              </w:rPr>
              <w:t xml:space="preserve">                                                </w:t>
            </w:r>
            <w:r w:rsidRPr="00D17953">
              <w:rPr>
                <w:rFonts w:hint="eastAsia"/>
                <w:sz w:val="24"/>
              </w:rPr>
              <w:t>年</w:t>
            </w:r>
            <w:r w:rsidRPr="00D17953">
              <w:rPr>
                <w:sz w:val="24"/>
              </w:rPr>
              <w:t xml:space="preserve">  </w:t>
            </w:r>
            <w:r w:rsidR="00056278" w:rsidRPr="00D17953">
              <w:rPr>
                <w:sz w:val="24"/>
              </w:rPr>
              <w:t xml:space="preserve"> </w:t>
            </w:r>
            <w:r w:rsidRPr="00D17953">
              <w:rPr>
                <w:sz w:val="24"/>
              </w:rPr>
              <w:t xml:space="preserve"> </w:t>
            </w:r>
            <w:r w:rsidRPr="00D17953">
              <w:rPr>
                <w:rFonts w:hint="eastAsia"/>
                <w:sz w:val="24"/>
              </w:rPr>
              <w:t>月</w:t>
            </w:r>
            <w:r w:rsidRPr="00D17953">
              <w:rPr>
                <w:sz w:val="24"/>
              </w:rPr>
              <w:t xml:space="preserve">  </w:t>
            </w:r>
            <w:r w:rsidR="00056278" w:rsidRPr="00D17953">
              <w:rPr>
                <w:sz w:val="24"/>
              </w:rPr>
              <w:t xml:space="preserve"> </w:t>
            </w:r>
            <w:r w:rsidRPr="00D17953">
              <w:rPr>
                <w:sz w:val="24"/>
              </w:rPr>
              <w:t xml:space="preserve">  </w:t>
            </w:r>
            <w:r w:rsidRPr="00D17953">
              <w:rPr>
                <w:rFonts w:hint="eastAsia"/>
                <w:sz w:val="24"/>
              </w:rPr>
              <w:t>日</w:t>
            </w:r>
          </w:p>
        </w:tc>
      </w:tr>
    </w:tbl>
    <w:p w14:paraId="163B249E" w14:textId="77777777" w:rsidR="004D57C5" w:rsidRDefault="004D57C5">
      <w:r>
        <w:br w:type="page"/>
      </w:r>
    </w:p>
    <w:p w14:paraId="5ACD62D6" w14:textId="1455824A" w:rsidR="004D57C5" w:rsidRDefault="004D57C5"/>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12"/>
      </w:tblGrid>
      <w:tr w:rsidR="00E05CE3" w:rsidRPr="00D17953" w14:paraId="09AD8A5C" w14:textId="77777777" w:rsidTr="004603D8">
        <w:trPr>
          <w:cantSplit/>
          <w:trHeight w:val="3990"/>
          <w:jc w:val="center"/>
        </w:trPr>
        <w:tc>
          <w:tcPr>
            <w:tcW w:w="9112" w:type="dxa"/>
            <w:tcBorders>
              <w:top w:val="single" w:sz="4" w:space="0" w:color="auto"/>
              <w:left w:val="single" w:sz="4" w:space="0" w:color="auto"/>
              <w:bottom w:val="single" w:sz="4" w:space="0" w:color="auto"/>
              <w:right w:val="single" w:sz="4" w:space="0" w:color="auto"/>
            </w:tcBorders>
          </w:tcPr>
          <w:p w14:paraId="22A4A6EA" w14:textId="75F889DA" w:rsidR="00E05CE3" w:rsidRPr="00D17953" w:rsidRDefault="00EF41A1" w:rsidP="00E05CE3">
            <w:pPr>
              <w:spacing w:beforeLines="50" w:before="120"/>
              <w:rPr>
                <w:sz w:val="24"/>
              </w:rPr>
            </w:pPr>
            <w:r w:rsidRPr="00D17953">
              <w:rPr>
                <w:rFonts w:hint="eastAsia"/>
                <w:sz w:val="24"/>
              </w:rPr>
              <w:t>十三</w:t>
            </w:r>
            <w:r w:rsidR="00E05CE3" w:rsidRPr="00D17953">
              <w:rPr>
                <w:rFonts w:hint="eastAsia"/>
                <w:sz w:val="24"/>
              </w:rPr>
              <w:t>、学校推荐意见</w:t>
            </w:r>
          </w:p>
          <w:p w14:paraId="21A4194E" w14:textId="77777777" w:rsidR="00E05CE3" w:rsidRPr="00D17953" w:rsidRDefault="00E05CE3" w:rsidP="00E05CE3">
            <w:pPr>
              <w:spacing w:beforeLines="50" w:before="120"/>
              <w:rPr>
                <w:sz w:val="24"/>
              </w:rPr>
            </w:pPr>
          </w:p>
          <w:p w14:paraId="2F6B84F4" w14:textId="77777777" w:rsidR="00E05CE3" w:rsidRPr="00D17953" w:rsidRDefault="00E05CE3" w:rsidP="00E05CE3">
            <w:pPr>
              <w:spacing w:beforeLines="50" w:before="120"/>
              <w:rPr>
                <w:sz w:val="24"/>
              </w:rPr>
            </w:pPr>
          </w:p>
          <w:p w14:paraId="4AD84049" w14:textId="77777777" w:rsidR="00E05CE3" w:rsidRPr="00D17953" w:rsidRDefault="00E05CE3" w:rsidP="00E05CE3">
            <w:pPr>
              <w:spacing w:beforeLines="50" w:before="120"/>
              <w:rPr>
                <w:sz w:val="24"/>
              </w:rPr>
            </w:pPr>
          </w:p>
          <w:p w14:paraId="6526FA79" w14:textId="77777777" w:rsidR="00E05CE3" w:rsidRPr="00D17953" w:rsidRDefault="00E05CE3" w:rsidP="00E05CE3">
            <w:pPr>
              <w:spacing w:beforeLines="50" w:before="120"/>
              <w:rPr>
                <w:sz w:val="24"/>
              </w:rPr>
            </w:pPr>
          </w:p>
          <w:p w14:paraId="2363D883" w14:textId="77777777" w:rsidR="00E05CE3" w:rsidRPr="00D17953" w:rsidRDefault="00E05CE3" w:rsidP="00E05CE3">
            <w:pPr>
              <w:spacing w:beforeLines="50" w:before="120"/>
              <w:rPr>
                <w:sz w:val="24"/>
              </w:rPr>
            </w:pPr>
          </w:p>
          <w:p w14:paraId="4875EA4A" w14:textId="77777777" w:rsidR="00E05CE3" w:rsidRPr="00D17953" w:rsidRDefault="00E05CE3" w:rsidP="00E05CE3">
            <w:pPr>
              <w:ind w:firstLineChars="1300" w:firstLine="3120"/>
              <w:rPr>
                <w:sz w:val="24"/>
              </w:rPr>
            </w:pPr>
          </w:p>
          <w:p w14:paraId="6EA9E468" w14:textId="77777777" w:rsidR="00E05CE3" w:rsidRPr="00D17953" w:rsidRDefault="00E05CE3" w:rsidP="00E05CE3">
            <w:pPr>
              <w:ind w:firstLineChars="550" w:firstLine="1320"/>
              <w:rPr>
                <w:sz w:val="24"/>
              </w:rPr>
            </w:pPr>
            <w:r w:rsidRPr="00D17953">
              <w:rPr>
                <w:rFonts w:hint="eastAsia"/>
                <w:sz w:val="24"/>
              </w:rPr>
              <w:t>学校负责人签名：</w:t>
            </w:r>
            <w:r w:rsidRPr="00D17953">
              <w:rPr>
                <w:sz w:val="24"/>
              </w:rPr>
              <w:t xml:space="preserve">                      </w:t>
            </w:r>
            <w:r w:rsidRPr="00D17953">
              <w:rPr>
                <w:rFonts w:hint="eastAsia"/>
                <w:sz w:val="24"/>
              </w:rPr>
              <w:t>学校盖章</w:t>
            </w:r>
          </w:p>
          <w:p w14:paraId="06AC6D95" w14:textId="77777777" w:rsidR="00056278" w:rsidRPr="00D17953" w:rsidRDefault="00056278" w:rsidP="00E05CE3">
            <w:pPr>
              <w:ind w:firstLineChars="550" w:firstLine="1320"/>
              <w:rPr>
                <w:sz w:val="24"/>
              </w:rPr>
            </w:pPr>
          </w:p>
          <w:p w14:paraId="4AB96CBD" w14:textId="77777777" w:rsidR="00E05CE3" w:rsidRDefault="00E05CE3" w:rsidP="00E05CE3">
            <w:pPr>
              <w:spacing w:beforeLines="50" w:before="120"/>
              <w:rPr>
                <w:sz w:val="24"/>
              </w:rPr>
            </w:pPr>
            <w:r w:rsidRPr="00D17953">
              <w:rPr>
                <w:sz w:val="24"/>
              </w:rPr>
              <w:t xml:space="preserve">                                                </w:t>
            </w:r>
            <w:r w:rsidRPr="00D17953">
              <w:rPr>
                <w:rFonts w:hint="eastAsia"/>
                <w:sz w:val="24"/>
              </w:rPr>
              <w:t>年</w:t>
            </w:r>
            <w:r w:rsidRPr="00D17953">
              <w:rPr>
                <w:sz w:val="24"/>
              </w:rPr>
              <w:t xml:space="preserve">  </w:t>
            </w:r>
            <w:r w:rsidR="00056278" w:rsidRPr="00D17953">
              <w:rPr>
                <w:sz w:val="24"/>
              </w:rPr>
              <w:t xml:space="preserve"> </w:t>
            </w:r>
            <w:r w:rsidRPr="00D17953">
              <w:rPr>
                <w:sz w:val="24"/>
              </w:rPr>
              <w:t xml:space="preserve"> </w:t>
            </w:r>
            <w:r w:rsidR="00056278" w:rsidRPr="00D17953">
              <w:rPr>
                <w:sz w:val="24"/>
              </w:rPr>
              <w:t xml:space="preserve"> </w:t>
            </w:r>
            <w:r w:rsidRPr="00D17953">
              <w:rPr>
                <w:rFonts w:hint="eastAsia"/>
                <w:sz w:val="24"/>
              </w:rPr>
              <w:t>月</w:t>
            </w:r>
            <w:r w:rsidRPr="00D17953">
              <w:rPr>
                <w:sz w:val="24"/>
              </w:rPr>
              <w:t xml:space="preserve"> </w:t>
            </w:r>
            <w:r w:rsidR="00056278" w:rsidRPr="00D17953">
              <w:rPr>
                <w:sz w:val="24"/>
              </w:rPr>
              <w:t xml:space="preserve"> </w:t>
            </w:r>
            <w:r w:rsidRPr="00D17953">
              <w:rPr>
                <w:sz w:val="24"/>
              </w:rPr>
              <w:t xml:space="preserve">   </w:t>
            </w:r>
            <w:r w:rsidRPr="00D17953">
              <w:rPr>
                <w:rFonts w:hint="eastAsia"/>
                <w:sz w:val="24"/>
              </w:rPr>
              <w:t>日</w:t>
            </w:r>
          </w:p>
          <w:p w14:paraId="1FF4B417" w14:textId="0569E66C" w:rsidR="004D57C5" w:rsidRPr="00D17953" w:rsidRDefault="004D57C5" w:rsidP="00E05CE3">
            <w:pPr>
              <w:spacing w:beforeLines="50" w:before="120"/>
              <w:rPr>
                <w:sz w:val="24"/>
              </w:rPr>
            </w:pPr>
          </w:p>
        </w:tc>
      </w:tr>
    </w:tbl>
    <w:p w14:paraId="3ECAE193" w14:textId="77777777" w:rsidR="004D57C5" w:rsidRDefault="004D57C5">
      <w:r>
        <w:br w:type="page"/>
      </w:r>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12"/>
      </w:tblGrid>
      <w:tr w:rsidR="00E05CE3" w:rsidRPr="00D17953" w14:paraId="20DA659C" w14:textId="77777777" w:rsidTr="004603D8">
        <w:trPr>
          <w:cantSplit/>
          <w:trHeight w:val="3990"/>
          <w:jc w:val="center"/>
        </w:trPr>
        <w:tc>
          <w:tcPr>
            <w:tcW w:w="9112" w:type="dxa"/>
            <w:tcBorders>
              <w:top w:val="single" w:sz="4" w:space="0" w:color="auto"/>
              <w:left w:val="single" w:sz="4" w:space="0" w:color="auto"/>
              <w:bottom w:val="single" w:sz="4" w:space="0" w:color="auto"/>
              <w:right w:val="single" w:sz="4" w:space="0" w:color="auto"/>
            </w:tcBorders>
          </w:tcPr>
          <w:p w14:paraId="61A1A125" w14:textId="0E571B9C" w:rsidR="00E05CE3" w:rsidRPr="00D17953" w:rsidRDefault="00EF41A1" w:rsidP="00E05CE3">
            <w:pPr>
              <w:spacing w:beforeLines="50" w:before="120"/>
              <w:rPr>
                <w:sz w:val="24"/>
              </w:rPr>
            </w:pPr>
            <w:r w:rsidRPr="00D17953">
              <w:rPr>
                <w:rFonts w:hint="eastAsia"/>
                <w:sz w:val="24"/>
              </w:rPr>
              <w:lastRenderedPageBreak/>
              <w:t>十四</w:t>
            </w:r>
            <w:r w:rsidR="00E05CE3" w:rsidRPr="00D17953">
              <w:rPr>
                <w:rFonts w:hint="eastAsia"/>
                <w:sz w:val="24"/>
              </w:rPr>
              <w:t>、省教育厅评审意见</w:t>
            </w:r>
          </w:p>
          <w:p w14:paraId="10AFEB5A" w14:textId="77777777" w:rsidR="00E05CE3" w:rsidRPr="00D17953" w:rsidRDefault="00E05CE3" w:rsidP="00E05CE3">
            <w:pPr>
              <w:spacing w:beforeLines="50" w:before="120"/>
              <w:rPr>
                <w:sz w:val="24"/>
              </w:rPr>
            </w:pPr>
          </w:p>
          <w:p w14:paraId="47E4862E" w14:textId="77777777" w:rsidR="00E05CE3" w:rsidRPr="00D17953" w:rsidRDefault="00E05CE3" w:rsidP="00E05CE3">
            <w:pPr>
              <w:spacing w:beforeLines="50" w:before="120"/>
              <w:rPr>
                <w:sz w:val="24"/>
              </w:rPr>
            </w:pPr>
          </w:p>
          <w:p w14:paraId="24FC6C2D" w14:textId="77777777" w:rsidR="00E05CE3" w:rsidRPr="00D17953" w:rsidRDefault="00E05CE3" w:rsidP="00E05CE3">
            <w:pPr>
              <w:spacing w:beforeLines="50" w:before="120"/>
              <w:rPr>
                <w:szCs w:val="21"/>
              </w:rPr>
            </w:pPr>
          </w:p>
          <w:p w14:paraId="02CECF8C" w14:textId="77777777" w:rsidR="00E05CE3" w:rsidRPr="00D17953" w:rsidRDefault="00E05CE3" w:rsidP="00E05CE3">
            <w:pPr>
              <w:spacing w:beforeLines="50" w:before="120"/>
              <w:rPr>
                <w:szCs w:val="21"/>
              </w:rPr>
            </w:pPr>
          </w:p>
          <w:p w14:paraId="52FCCF20" w14:textId="77777777" w:rsidR="00E05CE3" w:rsidRPr="00D17953" w:rsidRDefault="00E05CE3" w:rsidP="00E05CE3">
            <w:pPr>
              <w:spacing w:beforeLines="50" w:before="120"/>
              <w:rPr>
                <w:szCs w:val="21"/>
              </w:rPr>
            </w:pPr>
          </w:p>
          <w:p w14:paraId="47A2F158" w14:textId="77777777" w:rsidR="00E05CE3" w:rsidRPr="00D17953" w:rsidRDefault="00E05CE3" w:rsidP="00E05CE3">
            <w:pPr>
              <w:spacing w:beforeLines="50" w:before="120"/>
              <w:rPr>
                <w:szCs w:val="21"/>
              </w:rPr>
            </w:pPr>
          </w:p>
          <w:p w14:paraId="51118AF8" w14:textId="77777777" w:rsidR="00E05CE3" w:rsidRPr="00D17953" w:rsidRDefault="00E05CE3" w:rsidP="00E05CE3">
            <w:pPr>
              <w:snapToGrid w:val="0"/>
              <w:jc w:val="center"/>
              <w:rPr>
                <w:sz w:val="24"/>
              </w:rPr>
            </w:pPr>
            <w:r w:rsidRPr="00D17953">
              <w:rPr>
                <w:sz w:val="24"/>
              </w:rPr>
              <w:t xml:space="preserve">                                     </w:t>
            </w:r>
            <w:r w:rsidRPr="00D17953">
              <w:rPr>
                <w:rFonts w:hint="eastAsia"/>
                <w:sz w:val="24"/>
              </w:rPr>
              <w:t>单位盖章</w:t>
            </w:r>
          </w:p>
          <w:p w14:paraId="290D294E" w14:textId="77777777" w:rsidR="00056278" w:rsidRPr="00D17953" w:rsidRDefault="00056278" w:rsidP="00E05CE3">
            <w:pPr>
              <w:snapToGrid w:val="0"/>
              <w:jc w:val="center"/>
              <w:rPr>
                <w:sz w:val="24"/>
              </w:rPr>
            </w:pPr>
          </w:p>
          <w:p w14:paraId="78F66DAC" w14:textId="77777777" w:rsidR="00E05CE3" w:rsidRPr="00D17953" w:rsidRDefault="00E05CE3" w:rsidP="00E05CE3">
            <w:pPr>
              <w:spacing w:beforeLines="50" w:before="120"/>
              <w:jc w:val="center"/>
              <w:rPr>
                <w:sz w:val="24"/>
              </w:rPr>
            </w:pPr>
            <w:r w:rsidRPr="00D17953">
              <w:rPr>
                <w:sz w:val="24"/>
              </w:rPr>
              <w:t xml:space="preserve">                                      </w:t>
            </w:r>
            <w:r w:rsidRPr="00D17953">
              <w:rPr>
                <w:rFonts w:hint="eastAsia"/>
                <w:sz w:val="24"/>
              </w:rPr>
              <w:t>年</w:t>
            </w:r>
            <w:r w:rsidRPr="00D17953">
              <w:rPr>
                <w:sz w:val="24"/>
              </w:rPr>
              <w:t xml:space="preserve">  </w:t>
            </w:r>
            <w:r w:rsidR="00056278" w:rsidRPr="00D17953">
              <w:rPr>
                <w:sz w:val="24"/>
              </w:rPr>
              <w:t xml:space="preserve">  </w:t>
            </w:r>
            <w:r w:rsidRPr="00D17953">
              <w:rPr>
                <w:sz w:val="24"/>
              </w:rPr>
              <w:t xml:space="preserve"> </w:t>
            </w:r>
            <w:r w:rsidRPr="00D17953">
              <w:rPr>
                <w:rFonts w:hint="eastAsia"/>
                <w:sz w:val="24"/>
              </w:rPr>
              <w:t>月</w:t>
            </w:r>
            <w:r w:rsidRPr="00D17953">
              <w:rPr>
                <w:sz w:val="24"/>
              </w:rPr>
              <w:t xml:space="preserve"> </w:t>
            </w:r>
            <w:r w:rsidR="00056278" w:rsidRPr="00D17953">
              <w:rPr>
                <w:sz w:val="24"/>
              </w:rPr>
              <w:t xml:space="preserve"> </w:t>
            </w:r>
            <w:r w:rsidRPr="00D17953">
              <w:rPr>
                <w:sz w:val="24"/>
              </w:rPr>
              <w:t xml:space="preserve">   </w:t>
            </w:r>
            <w:r w:rsidRPr="00D17953">
              <w:rPr>
                <w:rFonts w:hint="eastAsia"/>
                <w:sz w:val="24"/>
              </w:rPr>
              <w:t>日</w:t>
            </w:r>
          </w:p>
        </w:tc>
      </w:tr>
    </w:tbl>
    <w:p w14:paraId="7578CA8A" w14:textId="77777777" w:rsidR="00F97A2E" w:rsidRPr="00D17953" w:rsidRDefault="00E05CE3" w:rsidP="00F97A2E">
      <w:pPr>
        <w:spacing w:line="560" w:lineRule="exact"/>
        <w:jc w:val="left"/>
        <w:rPr>
          <w:sz w:val="24"/>
        </w:rPr>
      </w:pPr>
      <w:r w:rsidRPr="00D17953">
        <w:rPr>
          <w:rFonts w:hint="eastAsia"/>
          <w:sz w:val="24"/>
        </w:rPr>
        <w:t>注：表格</w:t>
      </w:r>
      <w:proofErr w:type="gramStart"/>
      <w:r w:rsidRPr="00D17953">
        <w:rPr>
          <w:rFonts w:hint="eastAsia"/>
          <w:sz w:val="24"/>
        </w:rPr>
        <w:t>栏高不够可</w:t>
      </w:r>
      <w:proofErr w:type="gramEnd"/>
      <w:r w:rsidRPr="00D17953">
        <w:rPr>
          <w:rFonts w:hint="eastAsia"/>
          <w:sz w:val="24"/>
        </w:rPr>
        <w:t>增加。</w:t>
      </w:r>
    </w:p>
    <w:p w14:paraId="35FF0B2B" w14:textId="77777777" w:rsidR="00F97A2E" w:rsidRPr="00D17953" w:rsidRDefault="00F97A2E" w:rsidP="00F97A2E">
      <w:pPr>
        <w:spacing w:line="560" w:lineRule="exact"/>
        <w:jc w:val="center"/>
        <w:rPr>
          <w:rFonts w:ascii="方正小标宋简体" w:eastAsia="方正小标宋简体" w:hAnsi="宋体"/>
          <w:sz w:val="32"/>
          <w:szCs w:val="32"/>
        </w:rPr>
      </w:pPr>
      <w:r w:rsidRPr="00D17953">
        <w:rPr>
          <w:sz w:val="24"/>
        </w:rPr>
        <w:br w:type="page"/>
      </w:r>
      <w:r w:rsidRPr="00D17953">
        <w:rPr>
          <w:rFonts w:ascii="方正小标宋简体" w:eastAsia="方正小标宋简体" w:hAnsi="宋体" w:hint="eastAsia"/>
          <w:sz w:val="32"/>
          <w:szCs w:val="32"/>
        </w:rPr>
        <w:lastRenderedPageBreak/>
        <w:t>西北工业大学大学生创新创业训练计划项目</w:t>
      </w:r>
    </w:p>
    <w:p w14:paraId="145C2DFE" w14:textId="77777777" w:rsidR="00F97A2E" w:rsidRPr="00D17953" w:rsidRDefault="00F97A2E" w:rsidP="00F97A2E">
      <w:pPr>
        <w:tabs>
          <w:tab w:val="center" w:pos="4153"/>
        </w:tabs>
        <w:spacing w:line="560" w:lineRule="exact"/>
        <w:jc w:val="left"/>
        <w:rPr>
          <w:rFonts w:ascii="方正小标宋简体" w:eastAsia="方正小标宋简体" w:hAnsi="宋体"/>
          <w:sz w:val="32"/>
          <w:szCs w:val="32"/>
        </w:rPr>
      </w:pPr>
      <w:r w:rsidRPr="00D17953">
        <w:rPr>
          <w:rFonts w:ascii="方正小标宋简体" w:eastAsia="方正小标宋简体" w:hAnsi="宋体"/>
          <w:sz w:val="24"/>
        </w:rPr>
        <w:tab/>
      </w:r>
      <w:r w:rsidRPr="00D17953">
        <w:rPr>
          <w:rFonts w:ascii="方正小标宋简体" w:eastAsia="方正小标宋简体" w:hAnsi="宋体" w:hint="eastAsia"/>
          <w:sz w:val="32"/>
          <w:szCs w:val="32"/>
        </w:rPr>
        <w:t>创新训练项目申报补充信息</w:t>
      </w:r>
    </w:p>
    <w:tbl>
      <w:tblPr>
        <w:tblW w:w="5079" w:type="pct"/>
        <w:tblInd w:w="-9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729"/>
        <w:gridCol w:w="563"/>
        <w:gridCol w:w="1673"/>
        <w:gridCol w:w="1960"/>
        <w:gridCol w:w="4042"/>
      </w:tblGrid>
      <w:tr w:rsidR="00F97A2E" w:rsidRPr="00D17953" w14:paraId="20C8F313" w14:textId="77777777" w:rsidTr="00F97A2E">
        <w:trPr>
          <w:cantSplit/>
          <w:trHeight w:val="434"/>
        </w:trPr>
        <w:tc>
          <w:tcPr>
            <w:tcW w:w="5000" w:type="pct"/>
            <w:gridSpan w:val="5"/>
            <w:tcBorders>
              <w:top w:val="single" w:sz="6" w:space="0" w:color="auto"/>
              <w:left w:val="single" w:sz="6" w:space="0" w:color="auto"/>
              <w:bottom w:val="single" w:sz="4" w:space="0" w:color="auto"/>
              <w:right w:val="single" w:sz="6" w:space="0" w:color="auto"/>
            </w:tcBorders>
            <w:vAlign w:val="center"/>
          </w:tcPr>
          <w:p w14:paraId="2F5D13AF" w14:textId="77777777" w:rsidR="00F97A2E" w:rsidRPr="00D17953" w:rsidRDefault="00F97A2E" w:rsidP="00B96E5C">
            <w:pPr>
              <w:jc w:val="center"/>
              <w:rPr>
                <w:rFonts w:ascii="宋体" w:hAnsi="宋体"/>
                <w:sz w:val="24"/>
              </w:rPr>
            </w:pPr>
            <w:r w:rsidRPr="00D17953">
              <w:rPr>
                <w:rFonts w:ascii="宋体" w:hAnsi="宋体" w:hint="eastAsia"/>
                <w:sz w:val="24"/>
              </w:rPr>
              <w:t>项目基本情况（补充）</w:t>
            </w:r>
          </w:p>
        </w:tc>
      </w:tr>
      <w:tr w:rsidR="00F97A2E" w:rsidRPr="00D17953" w14:paraId="17E43BCD" w14:textId="77777777" w:rsidTr="00F97A2E">
        <w:trPr>
          <w:cantSplit/>
          <w:trHeight w:val="325"/>
        </w:trPr>
        <w:tc>
          <w:tcPr>
            <w:tcW w:w="720" w:type="pct"/>
            <w:gridSpan w:val="2"/>
            <w:tcBorders>
              <w:top w:val="single" w:sz="6" w:space="0" w:color="auto"/>
              <w:left w:val="single" w:sz="6" w:space="0" w:color="auto"/>
              <w:bottom w:val="single" w:sz="4" w:space="0" w:color="auto"/>
              <w:right w:val="single" w:sz="4" w:space="0" w:color="auto"/>
            </w:tcBorders>
            <w:vAlign w:val="center"/>
          </w:tcPr>
          <w:p w14:paraId="5821D2DA" w14:textId="77777777" w:rsidR="00F97A2E" w:rsidRPr="00D17953" w:rsidRDefault="00F97A2E" w:rsidP="00B96E5C">
            <w:pPr>
              <w:jc w:val="center"/>
              <w:rPr>
                <w:rFonts w:ascii="宋体" w:hAnsi="宋体"/>
                <w:sz w:val="24"/>
              </w:rPr>
            </w:pPr>
            <w:r w:rsidRPr="00D17953">
              <w:rPr>
                <w:rFonts w:ascii="宋体" w:hAnsi="宋体" w:hint="eastAsia"/>
                <w:sz w:val="24"/>
              </w:rPr>
              <w:t>项目名称</w:t>
            </w:r>
          </w:p>
        </w:tc>
        <w:tc>
          <w:tcPr>
            <w:tcW w:w="4280" w:type="pct"/>
            <w:gridSpan w:val="3"/>
            <w:tcBorders>
              <w:top w:val="single" w:sz="6" w:space="0" w:color="auto"/>
              <w:left w:val="nil"/>
              <w:right w:val="single" w:sz="6" w:space="0" w:color="auto"/>
            </w:tcBorders>
            <w:vAlign w:val="center"/>
          </w:tcPr>
          <w:p w14:paraId="24A2E2D1" w14:textId="65B28342" w:rsidR="00F97A2E" w:rsidRPr="00D17953" w:rsidRDefault="0070583B" w:rsidP="00B96E5C">
            <w:pPr>
              <w:jc w:val="center"/>
              <w:rPr>
                <w:rFonts w:ascii="宋体" w:hAnsi="宋体"/>
                <w:sz w:val="24"/>
              </w:rPr>
            </w:pPr>
            <w:r w:rsidRPr="0070583B">
              <w:rPr>
                <w:rFonts w:ascii="宋体" w:hAnsi="宋体" w:hint="eastAsia"/>
                <w:sz w:val="24"/>
              </w:rPr>
              <w:t>智能物流配送机器人</w:t>
            </w:r>
          </w:p>
        </w:tc>
      </w:tr>
      <w:tr w:rsidR="00F97A2E" w:rsidRPr="00D17953" w14:paraId="1E0A0D76" w14:textId="77777777" w:rsidTr="00F97A2E">
        <w:trPr>
          <w:cantSplit/>
          <w:trHeight w:val="133"/>
        </w:trPr>
        <w:tc>
          <w:tcPr>
            <w:tcW w:w="720" w:type="pct"/>
            <w:gridSpan w:val="2"/>
            <w:tcBorders>
              <w:top w:val="single" w:sz="4" w:space="0" w:color="auto"/>
              <w:left w:val="single" w:sz="6" w:space="0" w:color="auto"/>
              <w:bottom w:val="nil"/>
              <w:right w:val="single" w:sz="4" w:space="0" w:color="auto"/>
            </w:tcBorders>
            <w:vAlign w:val="center"/>
          </w:tcPr>
          <w:p w14:paraId="29D6F314" w14:textId="77777777" w:rsidR="00F97A2E" w:rsidRPr="00D17953" w:rsidRDefault="00F97A2E" w:rsidP="00B96E5C">
            <w:pPr>
              <w:jc w:val="center"/>
              <w:rPr>
                <w:rFonts w:ascii="宋体" w:hAnsi="宋体"/>
                <w:sz w:val="24"/>
              </w:rPr>
            </w:pPr>
            <w:r w:rsidRPr="00D17953">
              <w:rPr>
                <w:rFonts w:ascii="宋体" w:hAnsi="宋体" w:hint="eastAsia"/>
                <w:sz w:val="24"/>
              </w:rPr>
              <w:t>所属学科</w:t>
            </w:r>
          </w:p>
        </w:tc>
        <w:tc>
          <w:tcPr>
            <w:tcW w:w="4280" w:type="pct"/>
            <w:gridSpan w:val="3"/>
            <w:tcBorders>
              <w:top w:val="nil"/>
              <w:left w:val="nil"/>
              <w:bottom w:val="single" w:sz="4" w:space="0" w:color="auto"/>
              <w:right w:val="single" w:sz="6" w:space="0" w:color="auto"/>
            </w:tcBorders>
            <w:vAlign w:val="center"/>
          </w:tcPr>
          <w:p w14:paraId="3638044F" w14:textId="4A8137F2" w:rsidR="00F97A2E" w:rsidRPr="00D17953" w:rsidRDefault="006A13B3" w:rsidP="00B96E5C">
            <w:pPr>
              <w:jc w:val="center"/>
              <w:rPr>
                <w:rFonts w:ascii="宋体" w:hAnsi="宋体"/>
                <w:sz w:val="24"/>
              </w:rPr>
            </w:pPr>
            <w:r>
              <w:rPr>
                <w:rFonts w:ascii="宋体" w:hAnsi="宋体" w:hint="eastAsia"/>
                <w:sz w:val="24"/>
              </w:rPr>
              <w:t>工学机械类</w:t>
            </w:r>
          </w:p>
        </w:tc>
      </w:tr>
      <w:tr w:rsidR="00F97A2E" w:rsidRPr="00D17953" w14:paraId="67CB1A06" w14:textId="77777777" w:rsidTr="00F97A2E">
        <w:trPr>
          <w:cantSplit/>
          <w:trHeight w:val="383"/>
        </w:trPr>
        <w:tc>
          <w:tcPr>
            <w:tcW w:w="720" w:type="pct"/>
            <w:gridSpan w:val="2"/>
            <w:tcBorders>
              <w:top w:val="single" w:sz="4" w:space="0" w:color="auto"/>
              <w:left w:val="single" w:sz="6" w:space="0" w:color="auto"/>
              <w:bottom w:val="nil"/>
              <w:right w:val="single" w:sz="4" w:space="0" w:color="auto"/>
            </w:tcBorders>
            <w:vAlign w:val="center"/>
          </w:tcPr>
          <w:p w14:paraId="02B33BA4" w14:textId="77777777" w:rsidR="00F97A2E" w:rsidRPr="00D17953" w:rsidRDefault="00F97A2E" w:rsidP="00B96E5C">
            <w:pPr>
              <w:jc w:val="center"/>
              <w:rPr>
                <w:rFonts w:ascii="宋体" w:hAnsi="宋体"/>
                <w:sz w:val="24"/>
              </w:rPr>
            </w:pPr>
            <w:r w:rsidRPr="00D17953">
              <w:rPr>
                <w:rFonts w:ascii="宋体" w:hAnsi="宋体" w:hint="eastAsia"/>
                <w:sz w:val="24"/>
              </w:rPr>
              <w:t>指导教师1</w:t>
            </w:r>
          </w:p>
        </w:tc>
        <w:tc>
          <w:tcPr>
            <w:tcW w:w="933" w:type="pct"/>
            <w:tcBorders>
              <w:top w:val="single" w:sz="4" w:space="0" w:color="auto"/>
              <w:left w:val="nil"/>
              <w:bottom w:val="single" w:sz="4" w:space="0" w:color="auto"/>
              <w:right w:val="single" w:sz="4" w:space="0" w:color="auto"/>
            </w:tcBorders>
            <w:vAlign w:val="center"/>
          </w:tcPr>
          <w:p w14:paraId="3103B8E7" w14:textId="5A763E72" w:rsidR="00F97A2E" w:rsidRPr="00D17953" w:rsidRDefault="006A13B3" w:rsidP="00B96E5C">
            <w:pPr>
              <w:jc w:val="center"/>
              <w:rPr>
                <w:rFonts w:ascii="宋体" w:hAnsi="宋体"/>
                <w:sz w:val="24"/>
              </w:rPr>
            </w:pPr>
            <w:r w:rsidRPr="006A13B3">
              <w:rPr>
                <w:rFonts w:ascii="宋体" w:hAnsi="宋体" w:hint="eastAsia"/>
                <w:sz w:val="24"/>
              </w:rPr>
              <w:t>孙树栋</w:t>
            </w:r>
          </w:p>
        </w:tc>
        <w:tc>
          <w:tcPr>
            <w:tcW w:w="1093" w:type="pct"/>
            <w:tcBorders>
              <w:top w:val="single" w:sz="4" w:space="0" w:color="auto"/>
              <w:left w:val="nil"/>
              <w:bottom w:val="single" w:sz="4" w:space="0" w:color="auto"/>
              <w:right w:val="single" w:sz="4" w:space="0" w:color="auto"/>
            </w:tcBorders>
            <w:vAlign w:val="center"/>
          </w:tcPr>
          <w:p w14:paraId="76D943D8" w14:textId="77777777" w:rsidR="00F97A2E" w:rsidRPr="00D17953" w:rsidRDefault="00F97A2E" w:rsidP="00B96E5C">
            <w:pPr>
              <w:ind w:firstLineChars="100" w:firstLine="240"/>
              <w:rPr>
                <w:rFonts w:ascii="宋体" w:hAnsi="宋体"/>
                <w:sz w:val="24"/>
              </w:rPr>
            </w:pPr>
            <w:r w:rsidRPr="00D17953">
              <w:rPr>
                <w:rFonts w:ascii="宋体" w:hAnsi="宋体" w:hint="eastAsia"/>
                <w:sz w:val="24"/>
              </w:rPr>
              <w:t>联系电话</w:t>
            </w:r>
          </w:p>
        </w:tc>
        <w:tc>
          <w:tcPr>
            <w:tcW w:w="2254" w:type="pct"/>
            <w:tcBorders>
              <w:top w:val="single" w:sz="4" w:space="0" w:color="auto"/>
              <w:left w:val="single" w:sz="4" w:space="0" w:color="auto"/>
              <w:bottom w:val="single" w:sz="4" w:space="0" w:color="auto"/>
              <w:right w:val="single" w:sz="6" w:space="0" w:color="auto"/>
            </w:tcBorders>
            <w:vAlign w:val="center"/>
          </w:tcPr>
          <w:p w14:paraId="080CA2B8" w14:textId="5E7F45A0" w:rsidR="00F97A2E" w:rsidRPr="00D17953" w:rsidRDefault="006A13B3" w:rsidP="00B96E5C">
            <w:pPr>
              <w:rPr>
                <w:rFonts w:ascii="宋体" w:hAnsi="宋体"/>
                <w:sz w:val="24"/>
              </w:rPr>
            </w:pPr>
            <w:r w:rsidRPr="006A13B3">
              <w:rPr>
                <w:rFonts w:ascii="宋体" w:hAnsi="宋体"/>
                <w:sz w:val="24"/>
              </w:rPr>
              <w:t>13991861239</w:t>
            </w:r>
          </w:p>
        </w:tc>
      </w:tr>
      <w:tr w:rsidR="00F97A2E" w:rsidRPr="00D17953" w14:paraId="16998EAC" w14:textId="77777777" w:rsidTr="00F97A2E">
        <w:trPr>
          <w:cantSplit/>
          <w:trHeight w:val="403"/>
        </w:trPr>
        <w:tc>
          <w:tcPr>
            <w:tcW w:w="720" w:type="pct"/>
            <w:gridSpan w:val="2"/>
            <w:tcBorders>
              <w:top w:val="single" w:sz="4" w:space="0" w:color="auto"/>
              <w:left w:val="single" w:sz="6" w:space="0" w:color="auto"/>
              <w:bottom w:val="nil"/>
              <w:right w:val="single" w:sz="4" w:space="0" w:color="auto"/>
            </w:tcBorders>
            <w:vAlign w:val="center"/>
          </w:tcPr>
          <w:p w14:paraId="75B24652" w14:textId="77777777" w:rsidR="00F97A2E" w:rsidRPr="00D17953" w:rsidRDefault="00F97A2E" w:rsidP="00B96E5C">
            <w:pPr>
              <w:jc w:val="center"/>
              <w:rPr>
                <w:rFonts w:ascii="宋体" w:hAnsi="宋体"/>
                <w:sz w:val="24"/>
              </w:rPr>
            </w:pPr>
            <w:r w:rsidRPr="00D17953">
              <w:rPr>
                <w:rFonts w:ascii="宋体" w:hAnsi="宋体" w:hint="eastAsia"/>
                <w:sz w:val="24"/>
              </w:rPr>
              <w:t>指导老师2</w:t>
            </w:r>
          </w:p>
        </w:tc>
        <w:tc>
          <w:tcPr>
            <w:tcW w:w="933" w:type="pct"/>
            <w:tcBorders>
              <w:top w:val="single" w:sz="4" w:space="0" w:color="auto"/>
              <w:left w:val="nil"/>
              <w:bottom w:val="single" w:sz="4" w:space="0" w:color="auto"/>
              <w:right w:val="single" w:sz="4" w:space="0" w:color="auto"/>
            </w:tcBorders>
            <w:vAlign w:val="center"/>
          </w:tcPr>
          <w:p w14:paraId="5340B871" w14:textId="2B0E52D6" w:rsidR="00F97A2E" w:rsidRPr="00D17953" w:rsidRDefault="006A13B3" w:rsidP="00B96E5C">
            <w:pPr>
              <w:jc w:val="center"/>
              <w:rPr>
                <w:rFonts w:ascii="宋体" w:hAnsi="宋体"/>
                <w:sz w:val="24"/>
              </w:rPr>
            </w:pPr>
            <w:proofErr w:type="gramStart"/>
            <w:r w:rsidRPr="006A13B3">
              <w:rPr>
                <w:rFonts w:ascii="宋体" w:hAnsi="宋体" w:hint="eastAsia"/>
                <w:sz w:val="24"/>
              </w:rPr>
              <w:t>黄英亮</w:t>
            </w:r>
            <w:proofErr w:type="gramEnd"/>
          </w:p>
        </w:tc>
        <w:tc>
          <w:tcPr>
            <w:tcW w:w="1093" w:type="pct"/>
            <w:tcBorders>
              <w:top w:val="single" w:sz="4" w:space="0" w:color="auto"/>
              <w:left w:val="nil"/>
              <w:bottom w:val="single" w:sz="4" w:space="0" w:color="auto"/>
              <w:right w:val="single" w:sz="4" w:space="0" w:color="auto"/>
            </w:tcBorders>
            <w:vAlign w:val="center"/>
          </w:tcPr>
          <w:p w14:paraId="74F09C3E" w14:textId="77777777" w:rsidR="00F97A2E" w:rsidRPr="00D17953" w:rsidRDefault="00F97A2E" w:rsidP="00B96E5C">
            <w:pPr>
              <w:ind w:firstLineChars="100" w:firstLine="240"/>
              <w:rPr>
                <w:rFonts w:ascii="宋体" w:hAnsi="宋体"/>
                <w:sz w:val="24"/>
              </w:rPr>
            </w:pPr>
            <w:r w:rsidRPr="00D17953">
              <w:rPr>
                <w:rFonts w:ascii="宋体" w:hAnsi="宋体" w:hint="eastAsia"/>
                <w:sz w:val="24"/>
              </w:rPr>
              <w:t>联系电话</w:t>
            </w:r>
          </w:p>
        </w:tc>
        <w:tc>
          <w:tcPr>
            <w:tcW w:w="2254" w:type="pct"/>
            <w:tcBorders>
              <w:top w:val="single" w:sz="4" w:space="0" w:color="auto"/>
              <w:left w:val="single" w:sz="4" w:space="0" w:color="auto"/>
              <w:bottom w:val="single" w:sz="4" w:space="0" w:color="auto"/>
              <w:right w:val="single" w:sz="6" w:space="0" w:color="auto"/>
            </w:tcBorders>
            <w:vAlign w:val="center"/>
          </w:tcPr>
          <w:p w14:paraId="4DA6E485" w14:textId="2D2121F2" w:rsidR="00F97A2E" w:rsidRPr="00D17953" w:rsidRDefault="006A13B3" w:rsidP="00B96E5C">
            <w:pPr>
              <w:rPr>
                <w:rFonts w:ascii="宋体" w:hAnsi="宋体"/>
                <w:sz w:val="24"/>
              </w:rPr>
            </w:pPr>
            <w:r w:rsidRPr="006A13B3">
              <w:rPr>
                <w:rFonts w:ascii="宋体" w:hAnsi="宋体"/>
                <w:sz w:val="24"/>
              </w:rPr>
              <w:t>13152160655</w:t>
            </w:r>
          </w:p>
        </w:tc>
      </w:tr>
      <w:tr w:rsidR="00F97A2E" w:rsidRPr="00D17953" w14:paraId="7B87DAE0" w14:textId="77777777" w:rsidTr="00F97A2E">
        <w:trPr>
          <w:cantSplit/>
          <w:trHeight w:val="548"/>
        </w:trPr>
        <w:tc>
          <w:tcPr>
            <w:tcW w:w="1653" w:type="pct"/>
            <w:gridSpan w:val="3"/>
            <w:tcBorders>
              <w:top w:val="single" w:sz="4" w:space="0" w:color="auto"/>
              <w:left w:val="single" w:sz="6" w:space="0" w:color="auto"/>
              <w:bottom w:val="nil"/>
              <w:right w:val="single" w:sz="4" w:space="0" w:color="auto"/>
            </w:tcBorders>
            <w:vAlign w:val="center"/>
          </w:tcPr>
          <w:p w14:paraId="1C03137C" w14:textId="77777777" w:rsidR="00F97A2E" w:rsidRPr="00D17953" w:rsidRDefault="00F97A2E" w:rsidP="00B96E5C">
            <w:pPr>
              <w:rPr>
                <w:rFonts w:ascii="宋体" w:hAnsi="宋体"/>
                <w:sz w:val="24"/>
              </w:rPr>
            </w:pPr>
            <w:r w:rsidRPr="00D17953">
              <w:rPr>
                <w:rFonts w:ascii="宋体" w:hAnsi="宋体" w:hint="eastAsia"/>
                <w:sz w:val="24"/>
              </w:rPr>
              <w:t>指导教师对项目的</w:t>
            </w:r>
          </w:p>
          <w:p w14:paraId="3D0F3BF6" w14:textId="77777777" w:rsidR="00F97A2E" w:rsidRPr="00D17953" w:rsidRDefault="00F97A2E" w:rsidP="00B96E5C">
            <w:pPr>
              <w:rPr>
                <w:rFonts w:ascii="宋体" w:hAnsi="宋体"/>
                <w:sz w:val="24"/>
              </w:rPr>
            </w:pPr>
            <w:r w:rsidRPr="00D17953">
              <w:rPr>
                <w:rFonts w:ascii="宋体" w:hAnsi="宋体" w:hint="eastAsia"/>
                <w:sz w:val="24"/>
              </w:rPr>
              <w:t>支持情况</w:t>
            </w:r>
          </w:p>
        </w:tc>
        <w:tc>
          <w:tcPr>
            <w:tcW w:w="3347" w:type="pct"/>
            <w:gridSpan w:val="2"/>
            <w:tcBorders>
              <w:top w:val="single" w:sz="4" w:space="0" w:color="auto"/>
              <w:left w:val="nil"/>
              <w:bottom w:val="single" w:sz="4" w:space="0" w:color="auto"/>
              <w:right w:val="single" w:sz="6" w:space="0" w:color="auto"/>
            </w:tcBorders>
            <w:vAlign w:val="center"/>
          </w:tcPr>
          <w:p w14:paraId="3B2A488C" w14:textId="77777777" w:rsidR="004A34CF" w:rsidRPr="004A34CF" w:rsidRDefault="004A34CF" w:rsidP="004A34CF">
            <w:pPr>
              <w:rPr>
                <w:rFonts w:ascii="宋体" w:hAnsi="宋体"/>
                <w:sz w:val="24"/>
              </w:rPr>
            </w:pPr>
            <w:r w:rsidRPr="004A34CF">
              <w:rPr>
                <w:rFonts w:ascii="宋体" w:hAnsi="宋体" w:hint="eastAsia"/>
                <w:sz w:val="24"/>
              </w:rPr>
              <w:t>1、技术方面：项目研究过程中定期知道、交流；</w:t>
            </w:r>
          </w:p>
          <w:p w14:paraId="602DF8A7" w14:textId="77777777" w:rsidR="004A34CF" w:rsidRPr="004A34CF" w:rsidRDefault="004A34CF" w:rsidP="004A34CF">
            <w:pPr>
              <w:rPr>
                <w:rFonts w:ascii="宋体" w:hAnsi="宋体"/>
                <w:sz w:val="24"/>
              </w:rPr>
            </w:pPr>
            <w:r w:rsidRPr="004A34CF">
              <w:rPr>
                <w:rFonts w:ascii="宋体" w:hAnsi="宋体" w:hint="eastAsia"/>
                <w:sz w:val="24"/>
              </w:rPr>
              <w:t>2、设备方便：提供实验室现有相关设备支持；</w:t>
            </w:r>
          </w:p>
          <w:p w14:paraId="117974F0" w14:textId="5EA8F7AE" w:rsidR="00F97A2E" w:rsidRPr="00D17953" w:rsidRDefault="004A34CF" w:rsidP="004A34CF">
            <w:pPr>
              <w:rPr>
                <w:rFonts w:ascii="宋体" w:hAnsi="宋体"/>
                <w:sz w:val="24"/>
              </w:rPr>
            </w:pPr>
            <w:r w:rsidRPr="004A34CF">
              <w:rPr>
                <w:rFonts w:ascii="宋体" w:hAnsi="宋体" w:hint="eastAsia"/>
                <w:sz w:val="24"/>
              </w:rPr>
              <w:t>3、经费方面：如果经费不足，会给予一定的经费支持；</w:t>
            </w:r>
          </w:p>
        </w:tc>
      </w:tr>
      <w:tr w:rsidR="00F97A2E" w:rsidRPr="00D17953" w14:paraId="33D00A57" w14:textId="77777777" w:rsidTr="00F97A2E">
        <w:tblPrEx>
          <w:tblCellMar>
            <w:left w:w="0" w:type="dxa"/>
            <w:right w:w="0" w:type="dxa"/>
          </w:tblCellMar>
        </w:tblPrEx>
        <w:trPr>
          <w:cantSplit/>
          <w:trHeight w:val="167"/>
        </w:trPr>
        <w:tc>
          <w:tcPr>
            <w:tcW w:w="406" w:type="pct"/>
            <w:vMerge w:val="restart"/>
            <w:tcBorders>
              <w:top w:val="single" w:sz="4" w:space="0" w:color="auto"/>
              <w:left w:val="single" w:sz="4" w:space="0" w:color="auto"/>
              <w:bottom w:val="single" w:sz="4" w:space="0" w:color="auto"/>
              <w:right w:val="nil"/>
            </w:tcBorders>
            <w:textDirection w:val="tbRlV"/>
            <w:vAlign w:val="center"/>
          </w:tcPr>
          <w:p w14:paraId="25E4AC5A" w14:textId="77777777" w:rsidR="00F97A2E" w:rsidRPr="00D17953" w:rsidRDefault="00F97A2E" w:rsidP="00B96E5C">
            <w:pPr>
              <w:ind w:left="113" w:right="113"/>
              <w:jc w:val="center"/>
              <w:rPr>
                <w:rFonts w:ascii="宋体" w:hAnsi="宋体"/>
                <w:sz w:val="24"/>
              </w:rPr>
            </w:pPr>
            <w:r w:rsidRPr="00D17953">
              <w:rPr>
                <w:rFonts w:ascii="宋体" w:hAnsi="宋体" w:hint="eastAsia"/>
                <w:sz w:val="24"/>
              </w:rPr>
              <w:t>项目成员分工</w:t>
            </w: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50B4BE9A" w14:textId="77777777" w:rsidR="00F97A2E" w:rsidRPr="00D17953" w:rsidRDefault="00F97A2E" w:rsidP="00B96E5C">
            <w:pPr>
              <w:jc w:val="center"/>
              <w:rPr>
                <w:rFonts w:ascii="宋体" w:hAnsi="宋体"/>
                <w:sz w:val="24"/>
              </w:rPr>
            </w:pPr>
            <w:r w:rsidRPr="00D17953">
              <w:rPr>
                <w:rFonts w:ascii="宋体" w:hAnsi="宋体" w:hint="eastAsia"/>
                <w:sz w:val="24"/>
              </w:rPr>
              <w:t>姓名</w:t>
            </w:r>
          </w:p>
        </w:tc>
        <w:tc>
          <w:tcPr>
            <w:tcW w:w="1093" w:type="pct"/>
            <w:tcBorders>
              <w:top w:val="single" w:sz="4" w:space="0" w:color="auto"/>
              <w:left w:val="nil"/>
              <w:bottom w:val="single" w:sz="4" w:space="0" w:color="auto"/>
              <w:right w:val="single" w:sz="4" w:space="0" w:color="auto"/>
            </w:tcBorders>
            <w:vAlign w:val="center"/>
          </w:tcPr>
          <w:p w14:paraId="410105D8" w14:textId="77777777" w:rsidR="00F97A2E" w:rsidRPr="00D17953" w:rsidRDefault="00F97A2E" w:rsidP="00B96E5C">
            <w:pPr>
              <w:jc w:val="center"/>
              <w:rPr>
                <w:rFonts w:ascii="宋体" w:hAnsi="宋体"/>
                <w:sz w:val="24"/>
              </w:rPr>
            </w:pPr>
            <w:r w:rsidRPr="00D17953">
              <w:rPr>
                <w:rFonts w:ascii="宋体" w:hAnsi="宋体" w:hint="eastAsia"/>
                <w:sz w:val="24"/>
              </w:rPr>
              <w:t>学号</w:t>
            </w:r>
          </w:p>
        </w:tc>
        <w:tc>
          <w:tcPr>
            <w:tcW w:w="2254" w:type="pct"/>
            <w:tcBorders>
              <w:top w:val="single" w:sz="4" w:space="0" w:color="auto"/>
              <w:left w:val="nil"/>
              <w:bottom w:val="single" w:sz="4" w:space="0" w:color="auto"/>
              <w:right w:val="single" w:sz="4" w:space="0" w:color="auto"/>
            </w:tcBorders>
            <w:vAlign w:val="center"/>
          </w:tcPr>
          <w:p w14:paraId="5F49F886" w14:textId="77777777" w:rsidR="00F97A2E" w:rsidRPr="00D17953" w:rsidRDefault="00F97A2E" w:rsidP="00B96E5C">
            <w:pPr>
              <w:jc w:val="center"/>
              <w:rPr>
                <w:rFonts w:ascii="宋体" w:hAnsi="宋体"/>
                <w:sz w:val="24"/>
              </w:rPr>
            </w:pPr>
            <w:r w:rsidRPr="00D17953">
              <w:rPr>
                <w:rFonts w:ascii="宋体" w:hAnsi="宋体" w:hint="eastAsia"/>
                <w:sz w:val="24"/>
              </w:rPr>
              <w:t>项目分工</w:t>
            </w:r>
          </w:p>
        </w:tc>
      </w:tr>
      <w:tr w:rsidR="00F97A2E" w:rsidRPr="00D17953" w14:paraId="3980FE5D" w14:textId="77777777" w:rsidTr="00F97A2E">
        <w:tblPrEx>
          <w:tblCellMar>
            <w:left w:w="0" w:type="dxa"/>
            <w:right w:w="0" w:type="dxa"/>
          </w:tblCellMar>
        </w:tblPrEx>
        <w:trPr>
          <w:cantSplit/>
          <w:trHeight w:val="328"/>
        </w:trPr>
        <w:tc>
          <w:tcPr>
            <w:tcW w:w="406" w:type="pct"/>
            <w:vMerge/>
            <w:tcBorders>
              <w:top w:val="nil"/>
              <w:left w:val="single" w:sz="4" w:space="0" w:color="auto"/>
              <w:bottom w:val="single" w:sz="4" w:space="0" w:color="auto"/>
              <w:right w:val="nil"/>
            </w:tcBorders>
            <w:vAlign w:val="center"/>
          </w:tcPr>
          <w:p w14:paraId="4F298764" w14:textId="77777777" w:rsidR="00F97A2E" w:rsidRPr="00D17953" w:rsidRDefault="00F97A2E" w:rsidP="00B96E5C">
            <w:pPr>
              <w:spacing w:line="240" w:lineRule="atLeast"/>
              <w:jc w:val="center"/>
              <w:rPr>
                <w:rFonts w:ascii="宋体" w:hAnsi="宋体"/>
                <w:sz w:val="24"/>
              </w:rPr>
            </w:pP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073BF4BA" w14:textId="0C6269CD" w:rsidR="00F97A2E" w:rsidRPr="00D17953" w:rsidRDefault="0070583B" w:rsidP="00B96E5C">
            <w:pPr>
              <w:jc w:val="center"/>
              <w:rPr>
                <w:rFonts w:ascii="宋体" w:hAnsi="宋体"/>
                <w:sz w:val="24"/>
              </w:rPr>
            </w:pPr>
            <w:proofErr w:type="gramStart"/>
            <w:r>
              <w:rPr>
                <w:rFonts w:ascii="宋体" w:hAnsi="宋体" w:hint="eastAsia"/>
                <w:sz w:val="24"/>
              </w:rPr>
              <w:t>王正帅</w:t>
            </w:r>
            <w:proofErr w:type="gramEnd"/>
          </w:p>
        </w:tc>
        <w:tc>
          <w:tcPr>
            <w:tcW w:w="1093" w:type="pct"/>
            <w:tcBorders>
              <w:top w:val="single" w:sz="4" w:space="0" w:color="auto"/>
              <w:left w:val="nil"/>
              <w:bottom w:val="single" w:sz="4" w:space="0" w:color="auto"/>
              <w:right w:val="single" w:sz="4" w:space="0" w:color="auto"/>
            </w:tcBorders>
            <w:vAlign w:val="center"/>
          </w:tcPr>
          <w:p w14:paraId="22283E8B" w14:textId="75563D17" w:rsidR="00F97A2E" w:rsidRPr="00D17953" w:rsidRDefault="0063436B" w:rsidP="00B96E5C">
            <w:pPr>
              <w:jc w:val="center"/>
              <w:rPr>
                <w:rFonts w:ascii="宋体" w:hAnsi="宋体"/>
                <w:sz w:val="24"/>
              </w:rPr>
            </w:pPr>
            <w:r w:rsidRPr="0063436B">
              <w:rPr>
                <w:rFonts w:ascii="宋体" w:hAnsi="宋体"/>
                <w:sz w:val="24"/>
              </w:rPr>
              <w:t>2020301522</w:t>
            </w:r>
          </w:p>
        </w:tc>
        <w:tc>
          <w:tcPr>
            <w:tcW w:w="2254" w:type="pct"/>
            <w:tcBorders>
              <w:top w:val="single" w:sz="4" w:space="0" w:color="auto"/>
              <w:left w:val="nil"/>
              <w:bottom w:val="single" w:sz="4" w:space="0" w:color="auto"/>
              <w:right w:val="single" w:sz="4" w:space="0" w:color="auto"/>
            </w:tcBorders>
            <w:vAlign w:val="center"/>
          </w:tcPr>
          <w:p w14:paraId="7CF40C18" w14:textId="30274B2B" w:rsidR="00F97A2E" w:rsidRPr="00D17953" w:rsidRDefault="004A34CF" w:rsidP="00B96E5C">
            <w:pPr>
              <w:jc w:val="center"/>
              <w:rPr>
                <w:rFonts w:ascii="宋体" w:hAnsi="宋体"/>
                <w:sz w:val="24"/>
              </w:rPr>
            </w:pPr>
            <w:r>
              <w:rPr>
                <w:rFonts w:ascii="宋体" w:hAnsi="宋体" w:hint="eastAsia"/>
                <w:sz w:val="24"/>
              </w:rPr>
              <w:t>机械结构设计与</w:t>
            </w:r>
            <w:r w:rsidR="007B2AC3" w:rsidRPr="007B2AC3">
              <w:rPr>
                <w:rFonts w:ascii="宋体" w:hAnsi="宋体" w:hint="eastAsia"/>
                <w:sz w:val="24"/>
              </w:rPr>
              <w:t>电控系统控制</w:t>
            </w:r>
          </w:p>
        </w:tc>
      </w:tr>
      <w:tr w:rsidR="00F97A2E" w:rsidRPr="00D17953" w14:paraId="5AF9C911" w14:textId="77777777" w:rsidTr="00F97A2E">
        <w:tblPrEx>
          <w:tblCellMar>
            <w:left w:w="0" w:type="dxa"/>
            <w:right w:w="0" w:type="dxa"/>
          </w:tblCellMar>
        </w:tblPrEx>
        <w:trPr>
          <w:cantSplit/>
          <w:trHeight w:val="328"/>
        </w:trPr>
        <w:tc>
          <w:tcPr>
            <w:tcW w:w="406" w:type="pct"/>
            <w:vMerge/>
            <w:tcBorders>
              <w:top w:val="nil"/>
              <w:left w:val="single" w:sz="4" w:space="0" w:color="auto"/>
              <w:bottom w:val="single" w:sz="4" w:space="0" w:color="auto"/>
              <w:right w:val="nil"/>
            </w:tcBorders>
            <w:vAlign w:val="center"/>
          </w:tcPr>
          <w:p w14:paraId="24AB0330" w14:textId="77777777" w:rsidR="00F97A2E" w:rsidRPr="00D17953" w:rsidRDefault="00F97A2E" w:rsidP="00B96E5C">
            <w:pPr>
              <w:spacing w:line="240" w:lineRule="atLeast"/>
              <w:jc w:val="center"/>
              <w:rPr>
                <w:rFonts w:ascii="宋体" w:hAnsi="宋体"/>
                <w:sz w:val="24"/>
              </w:rPr>
            </w:pP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4FA61444" w14:textId="7E8CDFA7" w:rsidR="00F97A2E" w:rsidRPr="00D17953" w:rsidRDefault="007B2AC3" w:rsidP="00B96E5C">
            <w:pPr>
              <w:jc w:val="center"/>
              <w:rPr>
                <w:rFonts w:ascii="宋体" w:hAnsi="宋体"/>
                <w:sz w:val="24"/>
              </w:rPr>
            </w:pPr>
            <w:r w:rsidRPr="007B2AC3">
              <w:rPr>
                <w:rFonts w:ascii="宋体" w:hAnsi="宋体" w:hint="eastAsia"/>
                <w:sz w:val="24"/>
              </w:rPr>
              <w:t>郝彦琦</w:t>
            </w:r>
          </w:p>
        </w:tc>
        <w:tc>
          <w:tcPr>
            <w:tcW w:w="1093" w:type="pct"/>
            <w:tcBorders>
              <w:top w:val="single" w:sz="4" w:space="0" w:color="auto"/>
              <w:left w:val="nil"/>
              <w:bottom w:val="single" w:sz="4" w:space="0" w:color="auto"/>
              <w:right w:val="single" w:sz="4" w:space="0" w:color="auto"/>
            </w:tcBorders>
            <w:vAlign w:val="center"/>
          </w:tcPr>
          <w:p w14:paraId="316447A6" w14:textId="70A62AB0" w:rsidR="00F97A2E" w:rsidRPr="00D17953" w:rsidRDefault="007B2AC3" w:rsidP="00B96E5C">
            <w:pPr>
              <w:jc w:val="center"/>
              <w:rPr>
                <w:rFonts w:ascii="宋体" w:hAnsi="宋体"/>
                <w:sz w:val="24"/>
              </w:rPr>
            </w:pPr>
            <w:r w:rsidRPr="007B2AC3">
              <w:rPr>
                <w:rFonts w:ascii="宋体" w:hAnsi="宋体"/>
                <w:sz w:val="24"/>
              </w:rPr>
              <w:t>2018303156</w:t>
            </w:r>
          </w:p>
        </w:tc>
        <w:tc>
          <w:tcPr>
            <w:tcW w:w="2254" w:type="pct"/>
            <w:tcBorders>
              <w:top w:val="single" w:sz="4" w:space="0" w:color="auto"/>
              <w:left w:val="nil"/>
              <w:bottom w:val="single" w:sz="4" w:space="0" w:color="auto"/>
              <w:right w:val="single" w:sz="4" w:space="0" w:color="auto"/>
            </w:tcBorders>
            <w:vAlign w:val="center"/>
          </w:tcPr>
          <w:p w14:paraId="6F1D8810" w14:textId="03681037" w:rsidR="00F97A2E" w:rsidRPr="00D17953" w:rsidRDefault="007B2AC3" w:rsidP="00B96E5C">
            <w:pPr>
              <w:jc w:val="center"/>
              <w:rPr>
                <w:rFonts w:ascii="宋体" w:hAnsi="宋体"/>
                <w:sz w:val="24"/>
              </w:rPr>
            </w:pPr>
            <w:r w:rsidRPr="007B2AC3">
              <w:rPr>
                <w:rFonts w:ascii="宋体" w:hAnsi="宋体" w:hint="eastAsia"/>
                <w:sz w:val="24"/>
              </w:rPr>
              <w:t>软件开发与设计</w:t>
            </w:r>
          </w:p>
        </w:tc>
      </w:tr>
      <w:tr w:rsidR="00F97A2E" w:rsidRPr="00D17953" w14:paraId="70E63640" w14:textId="77777777" w:rsidTr="00F97A2E">
        <w:tblPrEx>
          <w:tblCellMar>
            <w:left w:w="0" w:type="dxa"/>
            <w:right w:w="0" w:type="dxa"/>
          </w:tblCellMar>
        </w:tblPrEx>
        <w:trPr>
          <w:cantSplit/>
          <w:trHeight w:val="263"/>
        </w:trPr>
        <w:tc>
          <w:tcPr>
            <w:tcW w:w="406" w:type="pct"/>
            <w:vMerge/>
            <w:tcBorders>
              <w:top w:val="nil"/>
              <w:left w:val="single" w:sz="4" w:space="0" w:color="auto"/>
              <w:bottom w:val="single" w:sz="4" w:space="0" w:color="auto"/>
              <w:right w:val="nil"/>
            </w:tcBorders>
            <w:vAlign w:val="center"/>
          </w:tcPr>
          <w:p w14:paraId="3BA389BC" w14:textId="77777777" w:rsidR="00F97A2E" w:rsidRPr="00D17953" w:rsidRDefault="00F97A2E" w:rsidP="00B96E5C">
            <w:pPr>
              <w:jc w:val="center"/>
              <w:rPr>
                <w:rFonts w:ascii="宋体" w:hAnsi="宋体"/>
                <w:sz w:val="24"/>
              </w:rPr>
            </w:pP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0BE7D51B" w14:textId="19E588B0" w:rsidR="00F97A2E" w:rsidRPr="00D17953" w:rsidRDefault="004A34CF" w:rsidP="00B96E5C">
            <w:pPr>
              <w:jc w:val="center"/>
              <w:rPr>
                <w:rFonts w:ascii="宋体" w:hAnsi="宋体"/>
                <w:sz w:val="24"/>
              </w:rPr>
            </w:pPr>
            <w:r>
              <w:rPr>
                <w:rFonts w:ascii="宋体" w:hAnsi="宋体" w:hint="eastAsia"/>
                <w:sz w:val="24"/>
              </w:rPr>
              <w:t>陆畅</w:t>
            </w:r>
          </w:p>
        </w:tc>
        <w:tc>
          <w:tcPr>
            <w:tcW w:w="1093" w:type="pct"/>
            <w:tcBorders>
              <w:top w:val="single" w:sz="4" w:space="0" w:color="auto"/>
              <w:left w:val="nil"/>
              <w:bottom w:val="single" w:sz="4" w:space="0" w:color="auto"/>
              <w:right w:val="single" w:sz="4" w:space="0" w:color="auto"/>
            </w:tcBorders>
            <w:vAlign w:val="center"/>
          </w:tcPr>
          <w:p w14:paraId="57E71E2F" w14:textId="79B214AF" w:rsidR="00F97A2E" w:rsidRPr="00D17953" w:rsidRDefault="004A34CF" w:rsidP="00B96E5C">
            <w:pPr>
              <w:jc w:val="center"/>
              <w:rPr>
                <w:rFonts w:ascii="宋体" w:hAnsi="宋体"/>
                <w:sz w:val="24"/>
              </w:rPr>
            </w:pPr>
            <w:r w:rsidRPr="004A34CF">
              <w:rPr>
                <w:rFonts w:ascii="宋体" w:hAnsi="宋体"/>
                <w:sz w:val="24"/>
              </w:rPr>
              <w:t>2019302808</w:t>
            </w:r>
          </w:p>
        </w:tc>
        <w:tc>
          <w:tcPr>
            <w:tcW w:w="2254" w:type="pct"/>
            <w:tcBorders>
              <w:top w:val="single" w:sz="4" w:space="0" w:color="auto"/>
              <w:left w:val="nil"/>
              <w:bottom w:val="single" w:sz="4" w:space="0" w:color="auto"/>
              <w:right w:val="single" w:sz="4" w:space="0" w:color="auto"/>
            </w:tcBorders>
            <w:vAlign w:val="center"/>
          </w:tcPr>
          <w:p w14:paraId="587DE5D0" w14:textId="30DAD8B4" w:rsidR="00F97A2E" w:rsidRPr="00D17953" w:rsidRDefault="007B2AC3" w:rsidP="00B96E5C">
            <w:pPr>
              <w:jc w:val="center"/>
              <w:rPr>
                <w:rFonts w:ascii="宋体" w:hAnsi="宋体"/>
                <w:sz w:val="24"/>
              </w:rPr>
            </w:pPr>
            <w:r>
              <w:rPr>
                <w:rFonts w:ascii="宋体" w:hAnsi="宋体" w:hint="eastAsia"/>
                <w:sz w:val="24"/>
              </w:rPr>
              <w:t>slam</w:t>
            </w:r>
            <w:proofErr w:type="gramStart"/>
            <w:r>
              <w:rPr>
                <w:rFonts w:ascii="宋体" w:hAnsi="宋体" w:hint="eastAsia"/>
                <w:sz w:val="24"/>
              </w:rPr>
              <w:t>建图与</w:t>
            </w:r>
            <w:proofErr w:type="gramEnd"/>
            <w:r>
              <w:rPr>
                <w:rFonts w:ascii="宋体" w:hAnsi="宋体" w:hint="eastAsia"/>
                <w:sz w:val="24"/>
              </w:rPr>
              <w:t>自主导航算法</w:t>
            </w:r>
          </w:p>
        </w:tc>
      </w:tr>
      <w:tr w:rsidR="00F97A2E" w:rsidRPr="00D17953" w14:paraId="02A5708D" w14:textId="77777777" w:rsidTr="00F97A2E">
        <w:tblPrEx>
          <w:tblCellMar>
            <w:left w:w="0" w:type="dxa"/>
            <w:right w:w="0" w:type="dxa"/>
          </w:tblCellMar>
        </w:tblPrEx>
        <w:trPr>
          <w:cantSplit/>
          <w:trHeight w:val="226"/>
        </w:trPr>
        <w:tc>
          <w:tcPr>
            <w:tcW w:w="406" w:type="pct"/>
            <w:vMerge/>
            <w:tcBorders>
              <w:top w:val="nil"/>
              <w:left w:val="single" w:sz="4" w:space="0" w:color="auto"/>
              <w:bottom w:val="single" w:sz="4" w:space="0" w:color="auto"/>
              <w:right w:val="nil"/>
            </w:tcBorders>
            <w:vAlign w:val="center"/>
          </w:tcPr>
          <w:p w14:paraId="4ABC1F59" w14:textId="77777777" w:rsidR="00F97A2E" w:rsidRPr="00D17953" w:rsidRDefault="00F97A2E" w:rsidP="00B96E5C">
            <w:pPr>
              <w:jc w:val="center"/>
              <w:rPr>
                <w:rFonts w:ascii="宋体" w:hAnsi="宋体"/>
                <w:sz w:val="24"/>
              </w:rPr>
            </w:pP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2E0B7AF7" w14:textId="3B97BE5A" w:rsidR="00F97A2E" w:rsidRPr="00D17953" w:rsidRDefault="003621E3" w:rsidP="00B96E5C">
            <w:pPr>
              <w:jc w:val="center"/>
              <w:rPr>
                <w:rFonts w:ascii="宋体" w:hAnsi="宋体"/>
                <w:sz w:val="24"/>
              </w:rPr>
            </w:pPr>
            <w:r w:rsidRPr="003621E3">
              <w:rPr>
                <w:rFonts w:ascii="宋体" w:hAnsi="宋体" w:hint="eastAsia"/>
                <w:sz w:val="24"/>
              </w:rPr>
              <w:t>张镇韬</w:t>
            </w:r>
          </w:p>
        </w:tc>
        <w:tc>
          <w:tcPr>
            <w:tcW w:w="1093" w:type="pct"/>
            <w:tcBorders>
              <w:top w:val="single" w:sz="4" w:space="0" w:color="auto"/>
              <w:left w:val="nil"/>
              <w:bottom w:val="single" w:sz="4" w:space="0" w:color="auto"/>
              <w:right w:val="single" w:sz="4" w:space="0" w:color="auto"/>
            </w:tcBorders>
            <w:vAlign w:val="center"/>
          </w:tcPr>
          <w:p w14:paraId="09792336" w14:textId="19BCFB0F" w:rsidR="00F97A2E" w:rsidRPr="00D17953" w:rsidRDefault="003621E3" w:rsidP="00B96E5C">
            <w:pPr>
              <w:jc w:val="center"/>
              <w:rPr>
                <w:rFonts w:ascii="宋体" w:hAnsi="宋体"/>
                <w:sz w:val="24"/>
              </w:rPr>
            </w:pPr>
            <w:r w:rsidRPr="003621E3">
              <w:rPr>
                <w:rFonts w:ascii="宋体" w:hAnsi="宋体"/>
                <w:sz w:val="24"/>
              </w:rPr>
              <w:t>2020302419</w:t>
            </w:r>
          </w:p>
        </w:tc>
        <w:tc>
          <w:tcPr>
            <w:tcW w:w="2254" w:type="pct"/>
            <w:tcBorders>
              <w:top w:val="single" w:sz="4" w:space="0" w:color="auto"/>
              <w:left w:val="nil"/>
              <w:bottom w:val="single" w:sz="4" w:space="0" w:color="auto"/>
              <w:right w:val="single" w:sz="4" w:space="0" w:color="auto"/>
            </w:tcBorders>
            <w:vAlign w:val="center"/>
          </w:tcPr>
          <w:p w14:paraId="07487B0E" w14:textId="26881ACA" w:rsidR="00F97A2E" w:rsidRPr="00D17953" w:rsidRDefault="003621E3" w:rsidP="00B96E5C">
            <w:pPr>
              <w:jc w:val="center"/>
              <w:rPr>
                <w:rFonts w:ascii="宋体" w:hAnsi="宋体"/>
                <w:sz w:val="24"/>
              </w:rPr>
            </w:pPr>
            <w:r>
              <w:rPr>
                <w:rFonts w:ascii="宋体" w:hAnsi="宋体" w:hint="eastAsia"/>
                <w:sz w:val="24"/>
              </w:rPr>
              <w:t>电控系统开发</w:t>
            </w:r>
          </w:p>
        </w:tc>
      </w:tr>
      <w:tr w:rsidR="00F97A2E" w:rsidRPr="00D17953" w14:paraId="0EE5AA82" w14:textId="77777777" w:rsidTr="00F97A2E">
        <w:tblPrEx>
          <w:tblCellMar>
            <w:left w:w="0" w:type="dxa"/>
            <w:right w:w="0" w:type="dxa"/>
          </w:tblCellMar>
        </w:tblPrEx>
        <w:trPr>
          <w:cantSplit/>
          <w:trHeight w:val="187"/>
        </w:trPr>
        <w:tc>
          <w:tcPr>
            <w:tcW w:w="406" w:type="pct"/>
            <w:vMerge/>
            <w:tcBorders>
              <w:top w:val="nil"/>
              <w:left w:val="single" w:sz="4" w:space="0" w:color="auto"/>
              <w:bottom w:val="single" w:sz="4" w:space="0" w:color="auto"/>
              <w:right w:val="nil"/>
            </w:tcBorders>
            <w:vAlign w:val="center"/>
          </w:tcPr>
          <w:p w14:paraId="1FDB87FF" w14:textId="77777777" w:rsidR="00F97A2E" w:rsidRPr="00D17953" w:rsidRDefault="00F97A2E" w:rsidP="00B96E5C">
            <w:pPr>
              <w:jc w:val="center"/>
              <w:rPr>
                <w:rFonts w:ascii="宋体" w:hAnsi="宋体"/>
                <w:sz w:val="24"/>
              </w:rPr>
            </w:pPr>
          </w:p>
        </w:tc>
        <w:tc>
          <w:tcPr>
            <w:tcW w:w="1247" w:type="pct"/>
            <w:gridSpan w:val="2"/>
            <w:tcBorders>
              <w:top w:val="single" w:sz="4" w:space="0" w:color="auto"/>
              <w:left w:val="single" w:sz="4" w:space="0" w:color="auto"/>
              <w:bottom w:val="single" w:sz="4" w:space="0" w:color="auto"/>
              <w:right w:val="single" w:sz="4" w:space="0" w:color="auto"/>
            </w:tcBorders>
            <w:vAlign w:val="center"/>
          </w:tcPr>
          <w:p w14:paraId="43FD1303" w14:textId="77777777" w:rsidR="00F97A2E" w:rsidRPr="00D17953" w:rsidRDefault="00F97A2E" w:rsidP="00B96E5C">
            <w:pPr>
              <w:jc w:val="center"/>
              <w:rPr>
                <w:rFonts w:ascii="宋体" w:hAnsi="宋体"/>
                <w:sz w:val="24"/>
              </w:rPr>
            </w:pPr>
          </w:p>
        </w:tc>
        <w:tc>
          <w:tcPr>
            <w:tcW w:w="1093" w:type="pct"/>
            <w:tcBorders>
              <w:top w:val="single" w:sz="4" w:space="0" w:color="auto"/>
              <w:left w:val="nil"/>
              <w:bottom w:val="single" w:sz="4" w:space="0" w:color="auto"/>
              <w:right w:val="single" w:sz="4" w:space="0" w:color="auto"/>
            </w:tcBorders>
            <w:vAlign w:val="center"/>
          </w:tcPr>
          <w:p w14:paraId="5ECF2E9B" w14:textId="77777777" w:rsidR="00F97A2E" w:rsidRPr="00D17953" w:rsidRDefault="00F97A2E" w:rsidP="00B96E5C">
            <w:pPr>
              <w:jc w:val="center"/>
              <w:rPr>
                <w:rFonts w:ascii="宋体" w:hAnsi="宋体"/>
                <w:sz w:val="24"/>
              </w:rPr>
            </w:pPr>
          </w:p>
        </w:tc>
        <w:tc>
          <w:tcPr>
            <w:tcW w:w="2254" w:type="pct"/>
            <w:tcBorders>
              <w:top w:val="single" w:sz="4" w:space="0" w:color="auto"/>
              <w:left w:val="nil"/>
              <w:bottom w:val="single" w:sz="4" w:space="0" w:color="auto"/>
              <w:right w:val="single" w:sz="4" w:space="0" w:color="auto"/>
            </w:tcBorders>
            <w:vAlign w:val="center"/>
          </w:tcPr>
          <w:p w14:paraId="4D3BEC50" w14:textId="77777777" w:rsidR="00F97A2E" w:rsidRPr="00D17953" w:rsidRDefault="00F97A2E" w:rsidP="00B96E5C">
            <w:pPr>
              <w:jc w:val="center"/>
              <w:rPr>
                <w:rFonts w:ascii="宋体" w:hAnsi="宋体"/>
                <w:sz w:val="24"/>
              </w:rPr>
            </w:pPr>
          </w:p>
        </w:tc>
      </w:tr>
      <w:tr w:rsidR="00F97A2E" w:rsidRPr="00D17953" w14:paraId="5386BACE" w14:textId="77777777" w:rsidTr="00F97A2E">
        <w:tblPrEx>
          <w:tblCellMar>
            <w:left w:w="0" w:type="dxa"/>
            <w:right w:w="0" w:type="dxa"/>
          </w:tblCellMar>
        </w:tblPrEx>
        <w:trPr>
          <w:cantSplit/>
          <w:trHeight w:val="417"/>
        </w:trPr>
        <w:tc>
          <w:tcPr>
            <w:tcW w:w="5000" w:type="pct"/>
            <w:gridSpan w:val="5"/>
            <w:tcBorders>
              <w:top w:val="nil"/>
              <w:left w:val="single" w:sz="4" w:space="0" w:color="auto"/>
              <w:bottom w:val="single" w:sz="4" w:space="0" w:color="auto"/>
              <w:right w:val="single" w:sz="4" w:space="0" w:color="auto"/>
            </w:tcBorders>
            <w:vAlign w:val="center"/>
          </w:tcPr>
          <w:p w14:paraId="1BCAF0DB" w14:textId="77777777" w:rsidR="00F97A2E" w:rsidRPr="00D17953" w:rsidRDefault="00F97A2E" w:rsidP="00B96E5C">
            <w:pPr>
              <w:jc w:val="center"/>
              <w:rPr>
                <w:rFonts w:ascii="宋体" w:hAnsi="宋体"/>
                <w:sz w:val="24"/>
              </w:rPr>
            </w:pPr>
            <w:r w:rsidRPr="00D17953">
              <w:rPr>
                <w:rFonts w:ascii="宋体" w:hAnsi="宋体" w:hint="eastAsia"/>
                <w:sz w:val="24"/>
              </w:rPr>
              <w:t>项目立项依据（补充）</w:t>
            </w:r>
          </w:p>
        </w:tc>
      </w:tr>
      <w:tr w:rsidR="00F97A2E" w:rsidRPr="00D17953" w14:paraId="6C87A6A2" w14:textId="77777777" w:rsidTr="00F97A2E">
        <w:tblPrEx>
          <w:tblCellMar>
            <w:left w:w="0" w:type="dxa"/>
            <w:right w:w="0" w:type="dxa"/>
          </w:tblCellMar>
        </w:tblPrEx>
        <w:trPr>
          <w:cantSplit/>
          <w:trHeight w:val="187"/>
        </w:trPr>
        <w:tc>
          <w:tcPr>
            <w:tcW w:w="5000" w:type="pct"/>
            <w:gridSpan w:val="5"/>
            <w:tcBorders>
              <w:top w:val="single" w:sz="4" w:space="0" w:color="auto"/>
              <w:left w:val="single" w:sz="4" w:space="0" w:color="auto"/>
              <w:bottom w:val="single" w:sz="4" w:space="0" w:color="auto"/>
              <w:right w:val="single" w:sz="4" w:space="0" w:color="auto"/>
            </w:tcBorders>
            <w:vAlign w:val="center"/>
          </w:tcPr>
          <w:p w14:paraId="72B941FB" w14:textId="77777777" w:rsidR="00F97A2E" w:rsidRPr="00D17953" w:rsidRDefault="00F97A2E" w:rsidP="00B96E5C">
            <w:pPr>
              <w:rPr>
                <w:rFonts w:ascii="宋体" w:hAnsi="宋体"/>
                <w:sz w:val="24"/>
              </w:rPr>
            </w:pPr>
            <w:r w:rsidRPr="00D17953">
              <w:rPr>
                <w:rFonts w:ascii="宋体" w:hAnsi="宋体" w:hint="eastAsia"/>
                <w:sz w:val="24"/>
              </w:rPr>
              <w:lastRenderedPageBreak/>
              <w:t>（</w:t>
            </w:r>
            <w:r w:rsidR="00EF41A1" w:rsidRPr="00D17953">
              <w:rPr>
                <w:rFonts w:ascii="宋体" w:hAnsi="宋体"/>
                <w:sz w:val="24"/>
              </w:rPr>
              <w:t>一</w:t>
            </w:r>
            <w:r w:rsidRPr="00D17953">
              <w:rPr>
                <w:rFonts w:ascii="宋体" w:hAnsi="宋体" w:hint="eastAsia"/>
                <w:sz w:val="24"/>
              </w:rPr>
              <w:t>）项目的技术路线、创新点与项目特色</w:t>
            </w:r>
          </w:p>
          <w:p w14:paraId="1297A160" w14:textId="77777777" w:rsidR="00626A9C" w:rsidRPr="00626A9C" w:rsidRDefault="00626A9C" w:rsidP="00626A9C">
            <w:pPr>
              <w:rPr>
                <w:rFonts w:ascii="宋体" w:hAnsi="宋体"/>
                <w:sz w:val="24"/>
              </w:rPr>
            </w:pPr>
            <w:r w:rsidRPr="00626A9C">
              <w:rPr>
                <w:rFonts w:ascii="宋体" w:hAnsi="宋体" w:hint="eastAsia"/>
                <w:sz w:val="24"/>
              </w:rPr>
              <w:t>项目主要是利用我们现有技术研究轮式机器人在物流配送的“最后一公里”，即在物流配送点与收件人地址之间，进行对物件的识别、分拣、配送等任务的可行性。我们计划这台智能物流配送机器人可以真正应用于物流系统中，帮助完成物流配送的相关工作。目标实现：</w:t>
            </w:r>
          </w:p>
          <w:p w14:paraId="5E16A435" w14:textId="77777777" w:rsidR="00626A9C" w:rsidRPr="00626A9C" w:rsidRDefault="00626A9C" w:rsidP="00626A9C">
            <w:pPr>
              <w:rPr>
                <w:rFonts w:ascii="宋体" w:hAnsi="宋体"/>
                <w:sz w:val="24"/>
              </w:rPr>
            </w:pPr>
            <w:r w:rsidRPr="00626A9C">
              <w:rPr>
                <w:rFonts w:ascii="宋体" w:hAnsi="宋体" w:hint="eastAsia"/>
                <w:sz w:val="24"/>
              </w:rPr>
              <w:t>1.</w:t>
            </w:r>
            <w:r w:rsidRPr="00626A9C">
              <w:rPr>
                <w:rFonts w:ascii="宋体" w:hAnsi="宋体" w:hint="eastAsia"/>
                <w:sz w:val="24"/>
              </w:rPr>
              <w:tab/>
              <w:t>可实现对设定路线上的自动行驶，并对路线上出现的障碍物体进行自主规避，实现自动配送；</w:t>
            </w:r>
          </w:p>
          <w:p w14:paraId="25A67845" w14:textId="77777777" w:rsidR="00626A9C" w:rsidRPr="00626A9C" w:rsidRDefault="00626A9C" w:rsidP="00626A9C">
            <w:pPr>
              <w:rPr>
                <w:rFonts w:ascii="宋体" w:hAnsi="宋体"/>
                <w:sz w:val="24"/>
              </w:rPr>
            </w:pPr>
            <w:r w:rsidRPr="00626A9C">
              <w:rPr>
                <w:rFonts w:ascii="宋体" w:hAnsi="宋体" w:hint="eastAsia"/>
                <w:sz w:val="24"/>
              </w:rPr>
              <w:t>2.</w:t>
            </w:r>
            <w:r w:rsidRPr="00626A9C">
              <w:rPr>
                <w:rFonts w:ascii="宋体" w:hAnsi="宋体" w:hint="eastAsia"/>
                <w:sz w:val="24"/>
              </w:rPr>
              <w:tab/>
              <w:t>可利用多个各类摄像头，通过通信将图像实时反馈给控制平台，并可进行红外线检测和动态检测障碍物；</w:t>
            </w:r>
          </w:p>
          <w:p w14:paraId="7E60C1EF" w14:textId="77777777" w:rsidR="00626A9C" w:rsidRPr="00626A9C" w:rsidRDefault="00626A9C" w:rsidP="00626A9C">
            <w:pPr>
              <w:rPr>
                <w:rFonts w:ascii="宋体" w:hAnsi="宋体"/>
                <w:sz w:val="24"/>
              </w:rPr>
            </w:pPr>
            <w:r w:rsidRPr="00626A9C">
              <w:rPr>
                <w:rFonts w:ascii="宋体" w:hAnsi="宋体" w:hint="eastAsia"/>
                <w:sz w:val="24"/>
              </w:rPr>
              <w:t>3.</w:t>
            </w:r>
            <w:r w:rsidRPr="00626A9C">
              <w:rPr>
                <w:rFonts w:ascii="宋体" w:hAnsi="宋体" w:hint="eastAsia"/>
                <w:sz w:val="24"/>
              </w:rPr>
              <w:tab/>
              <w:t>可利用机械臂与其上搭载的摄像头，实现对物件的</w:t>
            </w:r>
            <w:proofErr w:type="gramStart"/>
            <w:r w:rsidRPr="00626A9C">
              <w:rPr>
                <w:rFonts w:ascii="宋体" w:hAnsi="宋体" w:hint="eastAsia"/>
                <w:sz w:val="24"/>
              </w:rPr>
              <w:t>二维码识别</w:t>
            </w:r>
            <w:proofErr w:type="gramEnd"/>
            <w:r w:rsidRPr="00626A9C">
              <w:rPr>
                <w:rFonts w:ascii="宋体" w:hAnsi="宋体" w:hint="eastAsia"/>
                <w:sz w:val="24"/>
              </w:rPr>
              <w:t>，然后进行机械臂对物件的抓取、移动、分拣。</w:t>
            </w:r>
          </w:p>
          <w:p w14:paraId="60FCE9FB" w14:textId="77777777" w:rsidR="00626A9C" w:rsidRPr="00626A9C" w:rsidRDefault="00626A9C" w:rsidP="00626A9C">
            <w:pPr>
              <w:rPr>
                <w:rFonts w:ascii="宋体" w:hAnsi="宋体"/>
                <w:sz w:val="24"/>
              </w:rPr>
            </w:pPr>
            <w:r w:rsidRPr="00626A9C">
              <w:rPr>
                <w:rFonts w:ascii="宋体" w:hAnsi="宋体" w:hint="eastAsia"/>
                <w:sz w:val="24"/>
              </w:rPr>
              <w:t>4.</w:t>
            </w:r>
            <w:r w:rsidRPr="00626A9C">
              <w:rPr>
                <w:rFonts w:ascii="宋体" w:hAnsi="宋体" w:hint="eastAsia"/>
                <w:sz w:val="24"/>
              </w:rPr>
              <w:tab/>
              <w:t>可利用搭载的激光雷达，配合slam技术和自主导航算法，实现在未知路线中的自主导航。</w:t>
            </w:r>
          </w:p>
          <w:p w14:paraId="61A91B46" w14:textId="77777777" w:rsidR="00626A9C" w:rsidRPr="00626A9C" w:rsidRDefault="00626A9C" w:rsidP="00626A9C">
            <w:pPr>
              <w:rPr>
                <w:rFonts w:ascii="宋体" w:hAnsi="宋体"/>
                <w:sz w:val="24"/>
              </w:rPr>
            </w:pPr>
            <w:r w:rsidRPr="00626A9C">
              <w:rPr>
                <w:rFonts w:ascii="宋体" w:hAnsi="宋体" w:hint="eastAsia"/>
                <w:sz w:val="24"/>
              </w:rPr>
              <w:t>5.</w:t>
            </w:r>
            <w:r w:rsidRPr="00626A9C">
              <w:rPr>
                <w:rFonts w:ascii="宋体" w:hAnsi="宋体" w:hint="eastAsia"/>
                <w:sz w:val="24"/>
              </w:rPr>
              <w:tab/>
              <w:t>可利用摄像头通过人脸识别，对收件人的身份进行验证，并交付对应物件</w:t>
            </w:r>
          </w:p>
          <w:p w14:paraId="2F882525" w14:textId="77777777" w:rsidR="00626A9C" w:rsidRPr="00626A9C" w:rsidRDefault="00626A9C" w:rsidP="00626A9C">
            <w:pPr>
              <w:rPr>
                <w:rFonts w:ascii="宋体" w:hAnsi="宋体"/>
                <w:sz w:val="24"/>
              </w:rPr>
            </w:pPr>
          </w:p>
          <w:p w14:paraId="1505D8AE" w14:textId="77777777" w:rsidR="00626A9C" w:rsidRPr="00626A9C" w:rsidRDefault="00626A9C" w:rsidP="00626A9C">
            <w:pPr>
              <w:rPr>
                <w:rFonts w:ascii="宋体" w:hAnsi="宋体"/>
                <w:sz w:val="24"/>
              </w:rPr>
            </w:pPr>
            <w:r w:rsidRPr="00626A9C">
              <w:rPr>
                <w:rFonts w:ascii="宋体" w:hAnsi="宋体" w:hint="eastAsia"/>
                <w:sz w:val="24"/>
              </w:rPr>
              <w:t>综合上述功能的讨论，项目主要研究内容将包括以下三方面，分别是：</w:t>
            </w:r>
          </w:p>
          <w:p w14:paraId="1C5655B1" w14:textId="77777777" w:rsidR="00626A9C" w:rsidRPr="00626A9C" w:rsidRDefault="00626A9C" w:rsidP="00626A9C">
            <w:pPr>
              <w:rPr>
                <w:rFonts w:ascii="宋体" w:hAnsi="宋体"/>
                <w:sz w:val="24"/>
              </w:rPr>
            </w:pPr>
            <w:r w:rsidRPr="00626A9C">
              <w:rPr>
                <w:rFonts w:ascii="宋体" w:hAnsi="宋体" w:hint="eastAsia"/>
                <w:sz w:val="24"/>
              </w:rPr>
              <w:t>1.</w:t>
            </w:r>
            <w:r w:rsidRPr="00626A9C">
              <w:rPr>
                <w:rFonts w:ascii="宋体" w:hAnsi="宋体" w:hint="eastAsia"/>
                <w:sz w:val="24"/>
              </w:rPr>
              <w:tab/>
              <w:t>智能物流配送机器人的机械整体设计、零件的加工和整体的装配；</w:t>
            </w:r>
          </w:p>
          <w:p w14:paraId="37222FE8" w14:textId="77777777" w:rsidR="00626A9C" w:rsidRPr="00626A9C" w:rsidRDefault="00626A9C" w:rsidP="00626A9C">
            <w:pPr>
              <w:rPr>
                <w:rFonts w:ascii="宋体" w:hAnsi="宋体"/>
                <w:sz w:val="24"/>
              </w:rPr>
            </w:pPr>
            <w:r w:rsidRPr="00626A9C">
              <w:rPr>
                <w:rFonts w:ascii="宋体" w:hAnsi="宋体" w:hint="eastAsia"/>
                <w:sz w:val="24"/>
              </w:rPr>
              <w:t>2.</w:t>
            </w:r>
            <w:r w:rsidRPr="00626A9C">
              <w:rPr>
                <w:rFonts w:ascii="宋体" w:hAnsi="宋体" w:hint="eastAsia"/>
                <w:sz w:val="24"/>
              </w:rPr>
              <w:tab/>
              <w:t>机器人的控制电路设计与底层驱动和控制程序的编写；</w:t>
            </w:r>
          </w:p>
          <w:p w14:paraId="48252F85" w14:textId="3594B17F" w:rsidR="00F97A2E" w:rsidRPr="00D17953" w:rsidRDefault="00626A9C" w:rsidP="00626A9C">
            <w:pPr>
              <w:rPr>
                <w:rFonts w:ascii="宋体" w:hAnsi="宋体"/>
                <w:sz w:val="24"/>
              </w:rPr>
            </w:pPr>
            <w:r w:rsidRPr="00626A9C">
              <w:rPr>
                <w:rFonts w:ascii="宋体" w:hAnsi="宋体" w:hint="eastAsia"/>
                <w:sz w:val="24"/>
              </w:rPr>
              <w:t>3.</w:t>
            </w:r>
            <w:r w:rsidRPr="00626A9C">
              <w:rPr>
                <w:rFonts w:ascii="宋体" w:hAnsi="宋体" w:hint="eastAsia"/>
                <w:sz w:val="24"/>
              </w:rPr>
              <w:tab/>
              <w:t>上位机层面的机器人运动姿态分析、控制程序的编写与调试。重点在于ROS平台的搭建和复杂地形底盘的设计及制作以及热成像、摄像头、激光雷达和其他传感器信息融合进行环境监测的算法设计，机械臂与底盘的运动控制，同时需要合理，高效的硬件支持来协同软件及机械的运转。</w:t>
            </w:r>
          </w:p>
          <w:p w14:paraId="559CEC8A" w14:textId="77741541" w:rsidR="00EF41A1" w:rsidRDefault="00EF41A1" w:rsidP="00B96E5C">
            <w:pPr>
              <w:rPr>
                <w:rFonts w:ascii="宋体" w:hAnsi="宋体"/>
                <w:sz w:val="24"/>
              </w:rPr>
            </w:pPr>
          </w:p>
          <w:p w14:paraId="3B6043EB" w14:textId="6F3F8899" w:rsidR="00626A9C" w:rsidRPr="00D17953" w:rsidRDefault="00626A9C" w:rsidP="00B96E5C">
            <w:pPr>
              <w:rPr>
                <w:rFonts w:ascii="宋体" w:hAnsi="宋体"/>
                <w:sz w:val="24"/>
              </w:rPr>
            </w:pPr>
            <w:r>
              <w:rPr>
                <w:rFonts w:ascii="宋体" w:hAnsi="宋体" w:hint="eastAsia"/>
                <w:sz w:val="24"/>
              </w:rPr>
              <w:t>创新点：</w:t>
            </w:r>
          </w:p>
          <w:p w14:paraId="2E992033" w14:textId="77777777" w:rsidR="00626A9C" w:rsidRPr="00626A9C" w:rsidRDefault="00626A9C" w:rsidP="00626A9C">
            <w:pPr>
              <w:rPr>
                <w:rFonts w:ascii="宋体" w:hAnsi="宋体"/>
                <w:sz w:val="24"/>
              </w:rPr>
            </w:pPr>
            <w:r w:rsidRPr="00626A9C">
              <w:rPr>
                <w:rFonts w:ascii="宋体" w:hAnsi="宋体" w:hint="eastAsia"/>
                <w:sz w:val="24"/>
              </w:rPr>
              <w:t>1、</w:t>
            </w:r>
            <w:r w:rsidRPr="00626A9C">
              <w:rPr>
                <w:rFonts w:ascii="宋体" w:hAnsi="宋体" w:hint="eastAsia"/>
                <w:sz w:val="24"/>
              </w:rPr>
              <w:tab/>
              <w:t>创新的机械结构：考虑到环境的复杂性，机器人需要具备相当的越障能力，因此我们采用了独立悬挂底盘，使得机器人具备优良的复杂环境通过能力。减震底盘采用四组独立负压减震器，底盘的减震强度可调，通过弹簧与油压负压的作用，产生弹力在支撑整车重量保证上层稳定性，在底盘发生突发的大加速度前进和转动时，底盘上方仍可以保持较为平稳的运动，以此保证电子元器件的正常运行。</w:t>
            </w:r>
          </w:p>
          <w:p w14:paraId="43751E37" w14:textId="77777777" w:rsidR="00626A9C" w:rsidRPr="00626A9C" w:rsidRDefault="00626A9C" w:rsidP="00626A9C">
            <w:pPr>
              <w:rPr>
                <w:rFonts w:ascii="宋体" w:hAnsi="宋体"/>
                <w:sz w:val="24"/>
              </w:rPr>
            </w:pPr>
            <w:r w:rsidRPr="00626A9C">
              <w:rPr>
                <w:rFonts w:ascii="宋体" w:hAnsi="宋体" w:hint="eastAsia"/>
                <w:sz w:val="24"/>
              </w:rPr>
              <w:t>2、</w:t>
            </w:r>
            <w:r w:rsidRPr="00626A9C">
              <w:rPr>
                <w:rFonts w:ascii="宋体" w:hAnsi="宋体" w:hint="eastAsia"/>
                <w:sz w:val="24"/>
              </w:rPr>
              <w:tab/>
              <w:t>创新的防雨封装方案：考虑到活动区间可能的雨水障碍。故而采用全防水的封装和顶部的撑伞防雨设计，同时加装湿度检测模块，以保证小车在行进过程中不因雨水、积水等情况被阻碍。也保证了其内部电子元件的正常运行。</w:t>
            </w:r>
          </w:p>
          <w:p w14:paraId="7F150E13" w14:textId="77777777" w:rsidR="00626A9C" w:rsidRPr="00626A9C" w:rsidRDefault="00626A9C" w:rsidP="00626A9C">
            <w:pPr>
              <w:rPr>
                <w:rFonts w:ascii="宋体" w:hAnsi="宋体"/>
                <w:sz w:val="24"/>
              </w:rPr>
            </w:pPr>
            <w:r w:rsidRPr="00626A9C">
              <w:rPr>
                <w:rFonts w:ascii="宋体" w:hAnsi="宋体" w:hint="eastAsia"/>
                <w:sz w:val="24"/>
              </w:rPr>
              <w:t>3、</w:t>
            </w:r>
            <w:r w:rsidRPr="00626A9C">
              <w:rPr>
                <w:rFonts w:ascii="宋体" w:hAnsi="宋体" w:hint="eastAsia"/>
                <w:sz w:val="24"/>
              </w:rPr>
              <w:tab/>
              <w:t>创新的供电和电路板连接方式：采用CAN总线式的模块化布局，大大降低了车身内连线的复杂度，同时也进一步提高了各模块的独立性，可很方便的对机器人功能进行增减，从而达到多功能的设计理念。</w:t>
            </w:r>
          </w:p>
          <w:p w14:paraId="65C9F6E5" w14:textId="77777777" w:rsidR="00626A9C" w:rsidRPr="00626A9C" w:rsidRDefault="00626A9C" w:rsidP="00626A9C">
            <w:pPr>
              <w:rPr>
                <w:rFonts w:ascii="宋体" w:hAnsi="宋体"/>
                <w:sz w:val="24"/>
              </w:rPr>
            </w:pPr>
            <w:r w:rsidRPr="00626A9C">
              <w:rPr>
                <w:rFonts w:ascii="宋体" w:hAnsi="宋体" w:hint="eastAsia"/>
                <w:sz w:val="24"/>
              </w:rPr>
              <w:t>4、</w:t>
            </w:r>
            <w:r w:rsidRPr="00626A9C">
              <w:rPr>
                <w:rFonts w:ascii="宋体" w:hAnsi="宋体" w:hint="eastAsia"/>
                <w:sz w:val="24"/>
              </w:rPr>
              <w:tab/>
              <w:t>创新的移动机器人自主搜寻</w:t>
            </w:r>
            <w:proofErr w:type="gramStart"/>
            <w:r w:rsidRPr="00626A9C">
              <w:rPr>
                <w:rFonts w:ascii="宋体" w:hAnsi="宋体" w:hint="eastAsia"/>
                <w:sz w:val="24"/>
              </w:rPr>
              <w:t>与建图定位</w:t>
            </w:r>
            <w:proofErr w:type="gramEnd"/>
            <w:r w:rsidRPr="00626A9C">
              <w:rPr>
                <w:rFonts w:ascii="宋体" w:hAnsi="宋体" w:hint="eastAsia"/>
                <w:sz w:val="24"/>
              </w:rPr>
              <w:t>技术：对自主巡检机器人来说，使用地图匹配、陆标等导航方式存在局限性,传统的路径规划和跟踪方法也不能完全发挥其功能性。我们使用原创的综合使用基于A*启发式算法和Dijkstra算法的自主导航技术并结合视觉SLAM建立的地图进行路径规划，达到在各种环境内正常工作的目的。</w:t>
            </w:r>
          </w:p>
          <w:p w14:paraId="1011A31C" w14:textId="77777777" w:rsidR="00626A9C" w:rsidRPr="00626A9C" w:rsidRDefault="00626A9C" w:rsidP="00626A9C">
            <w:pPr>
              <w:rPr>
                <w:rFonts w:ascii="宋体" w:hAnsi="宋体"/>
                <w:sz w:val="24"/>
              </w:rPr>
            </w:pPr>
            <w:r w:rsidRPr="00626A9C">
              <w:rPr>
                <w:rFonts w:ascii="宋体" w:hAnsi="宋体" w:hint="eastAsia"/>
                <w:sz w:val="24"/>
              </w:rPr>
              <w:t>5、</w:t>
            </w:r>
            <w:r w:rsidRPr="00626A9C">
              <w:rPr>
                <w:rFonts w:ascii="宋体" w:hAnsi="宋体" w:hint="eastAsia"/>
                <w:sz w:val="24"/>
              </w:rPr>
              <w:tab/>
              <w:t>创新的无线遥控及监控功能：机器人搭载多摄像头，确保视野充足和完整。通过网桥和第四代、第五代无线通信技术实现实时图像传输，进而实现远程无线遥控及监控功能。</w:t>
            </w:r>
          </w:p>
          <w:p w14:paraId="0FAB1C93" w14:textId="77777777" w:rsidR="00626A9C" w:rsidRPr="00626A9C" w:rsidRDefault="00626A9C" w:rsidP="00626A9C">
            <w:pPr>
              <w:rPr>
                <w:rFonts w:ascii="宋体" w:hAnsi="宋体"/>
                <w:sz w:val="24"/>
              </w:rPr>
            </w:pPr>
            <w:r w:rsidRPr="00626A9C">
              <w:rPr>
                <w:rFonts w:ascii="宋体" w:hAnsi="宋体" w:hint="eastAsia"/>
                <w:sz w:val="24"/>
              </w:rPr>
              <w:lastRenderedPageBreak/>
              <w:t>6、</w:t>
            </w:r>
            <w:r w:rsidRPr="00626A9C">
              <w:rPr>
                <w:rFonts w:ascii="宋体" w:hAnsi="宋体" w:hint="eastAsia"/>
                <w:sz w:val="24"/>
              </w:rPr>
              <w:tab/>
              <w:t>创新的图像复杂识别功能：考虑到巡检机器人可能遇到的复杂人员环境，机器人能进行危险物品和人脸识别。在此特征识别的基础上完成目标跟踪。</w:t>
            </w:r>
          </w:p>
          <w:p w14:paraId="3273FE1B" w14:textId="77777777" w:rsidR="00626A9C" w:rsidRPr="00626A9C" w:rsidRDefault="00626A9C" w:rsidP="00626A9C">
            <w:pPr>
              <w:rPr>
                <w:rFonts w:ascii="宋体" w:hAnsi="宋体"/>
                <w:sz w:val="24"/>
              </w:rPr>
            </w:pPr>
            <w:r w:rsidRPr="00626A9C">
              <w:rPr>
                <w:rFonts w:ascii="宋体" w:hAnsi="宋体" w:hint="eastAsia"/>
                <w:sz w:val="24"/>
              </w:rPr>
              <w:t>7、</w:t>
            </w:r>
            <w:r w:rsidRPr="00626A9C">
              <w:rPr>
                <w:rFonts w:ascii="宋体" w:hAnsi="宋体" w:hint="eastAsia"/>
                <w:sz w:val="24"/>
              </w:rPr>
              <w:tab/>
              <w:t>创新的续航和自主充电方案：配合小车的定点巡航、自主电量监测功能在电量较低的时候自主返回充电</w:t>
            </w:r>
            <w:proofErr w:type="gramStart"/>
            <w:r w:rsidRPr="00626A9C">
              <w:rPr>
                <w:rFonts w:ascii="宋体" w:hAnsi="宋体" w:hint="eastAsia"/>
                <w:sz w:val="24"/>
              </w:rPr>
              <w:t>坞</w:t>
            </w:r>
            <w:proofErr w:type="gramEnd"/>
            <w:r w:rsidRPr="00626A9C">
              <w:rPr>
                <w:rFonts w:ascii="宋体" w:hAnsi="宋体" w:hint="eastAsia"/>
                <w:sz w:val="24"/>
              </w:rPr>
              <w:t>进行充电。同时，机器人上另外搭载太阳能电池板以实现双供电，确保较长的续航时间。</w:t>
            </w:r>
          </w:p>
          <w:p w14:paraId="26E82F52" w14:textId="77777777" w:rsidR="00626A9C" w:rsidRPr="00626A9C" w:rsidRDefault="00626A9C" w:rsidP="00626A9C">
            <w:pPr>
              <w:rPr>
                <w:rFonts w:ascii="宋体" w:hAnsi="宋体"/>
                <w:sz w:val="24"/>
              </w:rPr>
            </w:pPr>
            <w:r w:rsidRPr="00626A9C">
              <w:rPr>
                <w:rFonts w:ascii="宋体" w:hAnsi="宋体" w:hint="eastAsia"/>
                <w:sz w:val="24"/>
              </w:rPr>
              <w:t>8、</w:t>
            </w:r>
            <w:r w:rsidRPr="00626A9C">
              <w:rPr>
                <w:rFonts w:ascii="宋体" w:hAnsi="宋体" w:hint="eastAsia"/>
                <w:sz w:val="24"/>
              </w:rPr>
              <w:tab/>
              <w:t>针对人员较多场地的巡逻避让功能：搭载超声波测距、红外线识别等传感器模块完成避障和简单越野。保证机器人在复杂场地内的自我保护和避障能力。</w:t>
            </w:r>
          </w:p>
          <w:p w14:paraId="346C2AA4" w14:textId="77777777" w:rsidR="00626A9C" w:rsidRPr="00626A9C" w:rsidRDefault="00626A9C" w:rsidP="00626A9C">
            <w:pPr>
              <w:rPr>
                <w:rFonts w:ascii="宋体" w:hAnsi="宋体"/>
                <w:sz w:val="24"/>
              </w:rPr>
            </w:pPr>
            <w:r w:rsidRPr="00626A9C">
              <w:rPr>
                <w:rFonts w:ascii="宋体" w:hAnsi="宋体" w:hint="eastAsia"/>
                <w:sz w:val="24"/>
              </w:rPr>
              <w:t>9、</w:t>
            </w:r>
            <w:r w:rsidRPr="00626A9C">
              <w:rPr>
                <w:rFonts w:ascii="宋体" w:hAnsi="宋体" w:hint="eastAsia"/>
                <w:sz w:val="24"/>
              </w:rPr>
              <w:tab/>
              <w:t>面对较大场地、较长运作时间的工作方案：通过ROS系统完成多车无线组网实现车群的联动，确保反馈的信息量和巡检覆盖面，并且配合自主充电功能实现高效率的智能轮班。</w:t>
            </w:r>
          </w:p>
          <w:p w14:paraId="34ACA4DA" w14:textId="77777777" w:rsidR="00626A9C" w:rsidRPr="00626A9C" w:rsidRDefault="00626A9C" w:rsidP="00626A9C">
            <w:pPr>
              <w:rPr>
                <w:rFonts w:ascii="宋体" w:hAnsi="宋体"/>
                <w:sz w:val="24"/>
              </w:rPr>
            </w:pPr>
            <w:r w:rsidRPr="00626A9C">
              <w:rPr>
                <w:rFonts w:ascii="宋体" w:hAnsi="宋体" w:hint="eastAsia"/>
                <w:sz w:val="24"/>
              </w:rPr>
              <w:t>10、</w:t>
            </w:r>
            <w:r w:rsidRPr="00626A9C">
              <w:rPr>
                <w:rFonts w:ascii="宋体" w:hAnsi="宋体" w:hint="eastAsia"/>
                <w:sz w:val="24"/>
              </w:rPr>
              <w:tab/>
              <w:t>创新的供电和电路板连接方式：采用总线式的连接方式，大大降低了车身内连线的复杂度，同时也进一步提高了各模块的独立性，可随时增减功能。</w:t>
            </w:r>
          </w:p>
          <w:p w14:paraId="5E3D1FC7" w14:textId="77777777" w:rsidR="00626A9C" w:rsidRPr="00626A9C" w:rsidRDefault="00626A9C" w:rsidP="00626A9C">
            <w:pPr>
              <w:rPr>
                <w:rFonts w:ascii="宋体" w:hAnsi="宋体"/>
                <w:sz w:val="24"/>
              </w:rPr>
            </w:pPr>
            <w:r w:rsidRPr="00626A9C">
              <w:rPr>
                <w:rFonts w:ascii="宋体" w:hAnsi="宋体" w:hint="eastAsia"/>
                <w:sz w:val="24"/>
              </w:rPr>
              <w:t>11、</w:t>
            </w:r>
            <w:r w:rsidRPr="00626A9C">
              <w:rPr>
                <w:rFonts w:ascii="宋体" w:hAnsi="宋体" w:hint="eastAsia"/>
                <w:sz w:val="24"/>
              </w:rPr>
              <w:tab/>
              <w:t>创新的移动机器人自主搜寻</w:t>
            </w:r>
            <w:proofErr w:type="gramStart"/>
            <w:r w:rsidRPr="00626A9C">
              <w:rPr>
                <w:rFonts w:ascii="宋体" w:hAnsi="宋体" w:hint="eastAsia"/>
                <w:sz w:val="24"/>
              </w:rPr>
              <w:t>与建图定位</w:t>
            </w:r>
            <w:proofErr w:type="gramEnd"/>
            <w:r w:rsidRPr="00626A9C">
              <w:rPr>
                <w:rFonts w:ascii="宋体" w:hAnsi="宋体" w:hint="eastAsia"/>
                <w:sz w:val="24"/>
              </w:rPr>
              <w:t>技术，与传统的人工遥控相不同，本作品可实现机器人在复杂环境中的自主探索与建立地图。</w:t>
            </w:r>
          </w:p>
          <w:p w14:paraId="002B4134" w14:textId="0EC1141A" w:rsidR="00F97A2E" w:rsidRDefault="00626A9C" w:rsidP="00626A9C">
            <w:pPr>
              <w:rPr>
                <w:rFonts w:ascii="宋体" w:hAnsi="宋体"/>
                <w:sz w:val="24"/>
              </w:rPr>
            </w:pPr>
            <w:r w:rsidRPr="00626A9C">
              <w:rPr>
                <w:rFonts w:ascii="宋体" w:hAnsi="宋体" w:hint="eastAsia"/>
                <w:sz w:val="24"/>
              </w:rPr>
              <w:t>12、</w:t>
            </w:r>
            <w:r w:rsidRPr="00626A9C">
              <w:rPr>
                <w:rFonts w:ascii="宋体" w:hAnsi="宋体" w:hint="eastAsia"/>
                <w:sz w:val="24"/>
              </w:rPr>
              <w:tab/>
              <w:t>创新的六自由度机械臂，使得物流</w:t>
            </w:r>
            <w:proofErr w:type="gramStart"/>
            <w:r w:rsidRPr="00626A9C">
              <w:rPr>
                <w:rFonts w:ascii="宋体" w:hAnsi="宋体" w:hint="eastAsia"/>
                <w:sz w:val="24"/>
              </w:rPr>
              <w:t>配送车</w:t>
            </w:r>
            <w:proofErr w:type="gramEnd"/>
            <w:r w:rsidRPr="00626A9C">
              <w:rPr>
                <w:rFonts w:ascii="宋体" w:hAnsi="宋体" w:hint="eastAsia"/>
                <w:sz w:val="24"/>
              </w:rPr>
              <w:t>拥有了抓取物件的功能，并采用基于先进运动学算法（主要由RRT，PRM等算法组成）进行避障的逆运动学机械臂自主规划。</w:t>
            </w:r>
          </w:p>
          <w:p w14:paraId="202CF307" w14:textId="77777777" w:rsidR="00626A9C" w:rsidRPr="00D17953" w:rsidRDefault="00626A9C" w:rsidP="00626A9C">
            <w:pPr>
              <w:rPr>
                <w:rFonts w:ascii="宋体" w:hAnsi="宋体"/>
                <w:sz w:val="24"/>
              </w:rPr>
            </w:pPr>
          </w:p>
          <w:p w14:paraId="16711DEB" w14:textId="77777777" w:rsidR="00F97A2E" w:rsidRPr="00D17953" w:rsidRDefault="00F97A2E" w:rsidP="00B96E5C">
            <w:pPr>
              <w:rPr>
                <w:rFonts w:ascii="宋体" w:hAnsi="宋体"/>
                <w:sz w:val="24"/>
              </w:rPr>
            </w:pPr>
            <w:r w:rsidRPr="00D17953">
              <w:rPr>
                <w:rFonts w:ascii="宋体" w:hAnsi="宋体" w:hint="eastAsia"/>
                <w:sz w:val="24"/>
              </w:rPr>
              <w:t>（</w:t>
            </w:r>
            <w:r w:rsidR="00EF41A1" w:rsidRPr="00D17953">
              <w:rPr>
                <w:rFonts w:ascii="宋体" w:hAnsi="宋体" w:hint="eastAsia"/>
                <w:sz w:val="24"/>
              </w:rPr>
              <w:t>二</w:t>
            </w:r>
            <w:r w:rsidRPr="00D17953">
              <w:rPr>
                <w:rFonts w:ascii="宋体" w:hAnsi="宋体" w:hint="eastAsia"/>
                <w:sz w:val="24"/>
              </w:rPr>
              <w:t>）项目研究进度安排</w:t>
            </w:r>
          </w:p>
          <w:p w14:paraId="011ED21A" w14:textId="77777777" w:rsidR="0070583B" w:rsidRPr="0070583B" w:rsidRDefault="0070583B" w:rsidP="0070583B">
            <w:pPr>
              <w:rPr>
                <w:rFonts w:ascii="宋体" w:hAnsi="宋体"/>
                <w:sz w:val="24"/>
              </w:rPr>
            </w:pPr>
            <w:r w:rsidRPr="0070583B">
              <w:rPr>
                <w:rFonts w:ascii="宋体" w:hAnsi="宋体" w:hint="eastAsia"/>
                <w:sz w:val="24"/>
              </w:rPr>
              <w:t>（1）整体方案确定（2020.6-2020.8）</w:t>
            </w:r>
          </w:p>
          <w:p w14:paraId="166EDE81" w14:textId="77777777" w:rsidR="0070583B" w:rsidRPr="0070583B" w:rsidRDefault="0070583B" w:rsidP="0070583B">
            <w:pPr>
              <w:rPr>
                <w:rFonts w:ascii="宋体" w:hAnsi="宋体"/>
                <w:sz w:val="24"/>
              </w:rPr>
            </w:pPr>
            <w:r w:rsidRPr="0070583B">
              <w:rPr>
                <w:rFonts w:ascii="宋体" w:hAnsi="宋体" w:hint="eastAsia"/>
                <w:sz w:val="24"/>
              </w:rPr>
              <w:t>对机械结构进行分析和确认，确定项目关于电子和软件的具体实现方向和方法，确定实际救援地形和室内外环境。</w:t>
            </w:r>
          </w:p>
          <w:p w14:paraId="365AB10A" w14:textId="77777777" w:rsidR="0070583B" w:rsidRPr="0070583B" w:rsidRDefault="0070583B" w:rsidP="0070583B">
            <w:pPr>
              <w:rPr>
                <w:rFonts w:ascii="宋体" w:hAnsi="宋体"/>
                <w:sz w:val="24"/>
              </w:rPr>
            </w:pPr>
            <w:r w:rsidRPr="0070583B">
              <w:rPr>
                <w:rFonts w:ascii="宋体" w:hAnsi="宋体" w:hint="eastAsia"/>
                <w:sz w:val="24"/>
              </w:rPr>
              <w:t>（2）机械电子准备（2020.8-2020.10）</w:t>
            </w:r>
          </w:p>
          <w:p w14:paraId="5046981F" w14:textId="77777777" w:rsidR="0070583B" w:rsidRPr="0070583B" w:rsidRDefault="0070583B" w:rsidP="0070583B">
            <w:pPr>
              <w:rPr>
                <w:rFonts w:ascii="宋体" w:hAnsi="宋体"/>
                <w:sz w:val="24"/>
              </w:rPr>
            </w:pPr>
            <w:r w:rsidRPr="0070583B">
              <w:rPr>
                <w:rFonts w:ascii="宋体" w:hAnsi="宋体" w:hint="eastAsia"/>
                <w:sz w:val="24"/>
              </w:rPr>
              <w:t>将机械结构和电子控制等方面的硬件设备布置好。</w:t>
            </w:r>
          </w:p>
          <w:p w14:paraId="3F46CA5C" w14:textId="77777777" w:rsidR="0070583B" w:rsidRPr="0070583B" w:rsidRDefault="0070583B" w:rsidP="0070583B">
            <w:pPr>
              <w:rPr>
                <w:rFonts w:ascii="宋体" w:hAnsi="宋体"/>
                <w:sz w:val="24"/>
              </w:rPr>
            </w:pPr>
            <w:r w:rsidRPr="0070583B">
              <w:rPr>
                <w:rFonts w:ascii="宋体" w:hAnsi="宋体" w:hint="eastAsia"/>
                <w:sz w:val="24"/>
              </w:rPr>
              <w:t>（3）软件效果测试（2020.10-2020.12）</w:t>
            </w:r>
          </w:p>
          <w:p w14:paraId="19CDF0E2" w14:textId="77777777" w:rsidR="0070583B" w:rsidRPr="0070583B" w:rsidRDefault="0070583B" w:rsidP="0070583B">
            <w:pPr>
              <w:rPr>
                <w:rFonts w:ascii="宋体" w:hAnsi="宋体"/>
                <w:sz w:val="24"/>
              </w:rPr>
            </w:pPr>
            <w:r w:rsidRPr="0070583B">
              <w:rPr>
                <w:rFonts w:ascii="宋体" w:hAnsi="宋体" w:hint="eastAsia"/>
                <w:sz w:val="24"/>
              </w:rPr>
              <w:t>实现绝大部分软件功能，并对平台的电路和机械等控制方面的完善和优化。</w:t>
            </w:r>
          </w:p>
          <w:p w14:paraId="0C9ED031" w14:textId="77777777" w:rsidR="0070583B" w:rsidRPr="0070583B" w:rsidRDefault="0070583B" w:rsidP="0070583B">
            <w:pPr>
              <w:rPr>
                <w:rFonts w:ascii="宋体" w:hAnsi="宋体"/>
                <w:sz w:val="24"/>
              </w:rPr>
            </w:pPr>
            <w:r w:rsidRPr="0070583B">
              <w:rPr>
                <w:rFonts w:ascii="宋体" w:hAnsi="宋体" w:hint="eastAsia"/>
                <w:sz w:val="24"/>
              </w:rPr>
              <w:t>（4）平台搭建与完成测试（2020.12-2021.4）</w:t>
            </w:r>
          </w:p>
          <w:p w14:paraId="0C880A89" w14:textId="1C9FBB08" w:rsidR="00F97A2E" w:rsidRDefault="0070583B" w:rsidP="00B96E5C">
            <w:pPr>
              <w:rPr>
                <w:rFonts w:ascii="宋体" w:hAnsi="宋体"/>
                <w:sz w:val="24"/>
              </w:rPr>
            </w:pPr>
            <w:r w:rsidRPr="0070583B">
              <w:rPr>
                <w:rFonts w:ascii="宋体" w:hAnsi="宋体" w:hint="eastAsia"/>
                <w:sz w:val="24"/>
              </w:rPr>
              <w:t>将所有功能综合到平台，并进行经度和控制效率上的提升，对信息收集效果做相应最后的优化。</w:t>
            </w:r>
          </w:p>
          <w:p w14:paraId="36D6F17B" w14:textId="77777777" w:rsidR="0070583B" w:rsidRPr="00D17953" w:rsidRDefault="0070583B" w:rsidP="00B96E5C">
            <w:pPr>
              <w:rPr>
                <w:rFonts w:ascii="宋体" w:hAnsi="宋体"/>
                <w:sz w:val="24"/>
              </w:rPr>
            </w:pPr>
          </w:p>
          <w:p w14:paraId="5A08E38A" w14:textId="77777777" w:rsidR="00F97A2E" w:rsidRPr="00D17953" w:rsidRDefault="00F97A2E" w:rsidP="00B96E5C">
            <w:pPr>
              <w:rPr>
                <w:rFonts w:ascii="宋体" w:hAnsi="宋体"/>
                <w:sz w:val="24"/>
              </w:rPr>
            </w:pPr>
            <w:r w:rsidRPr="00D17953">
              <w:rPr>
                <w:rFonts w:ascii="宋体" w:hAnsi="宋体" w:hint="eastAsia"/>
                <w:sz w:val="24"/>
              </w:rPr>
              <w:t>（</w:t>
            </w:r>
            <w:r w:rsidR="00EF41A1" w:rsidRPr="00D17953">
              <w:rPr>
                <w:rFonts w:ascii="宋体" w:hAnsi="宋体" w:hint="eastAsia"/>
                <w:sz w:val="24"/>
              </w:rPr>
              <w:t>三</w:t>
            </w:r>
            <w:r w:rsidRPr="00D17953">
              <w:rPr>
                <w:rFonts w:ascii="宋体" w:hAnsi="宋体" w:hint="eastAsia"/>
                <w:sz w:val="24"/>
              </w:rPr>
              <w:t>）项目研究已有基础</w:t>
            </w:r>
          </w:p>
          <w:p w14:paraId="7D130F46" w14:textId="77777777" w:rsidR="0070583B" w:rsidRPr="0070583B" w:rsidRDefault="0070583B" w:rsidP="0070583B">
            <w:pPr>
              <w:rPr>
                <w:rFonts w:ascii="宋体" w:hAnsi="宋体"/>
                <w:sz w:val="24"/>
              </w:rPr>
            </w:pPr>
            <w:r w:rsidRPr="0070583B">
              <w:rPr>
                <w:rFonts w:ascii="宋体" w:hAnsi="宋体" w:hint="eastAsia"/>
                <w:sz w:val="24"/>
              </w:rPr>
              <w:t>1.与本项目有关的研究积累和已取得的成绩</w:t>
            </w:r>
          </w:p>
          <w:p w14:paraId="5F3DE1F2" w14:textId="77777777" w:rsidR="0070583B" w:rsidRPr="0070583B" w:rsidRDefault="0070583B" w:rsidP="0070583B">
            <w:pPr>
              <w:rPr>
                <w:rFonts w:ascii="宋体" w:hAnsi="宋体"/>
                <w:sz w:val="24"/>
              </w:rPr>
            </w:pPr>
            <w:r w:rsidRPr="0070583B">
              <w:rPr>
                <w:rFonts w:ascii="宋体" w:hAnsi="宋体" w:hint="eastAsia"/>
                <w:sz w:val="24"/>
              </w:rPr>
              <w:t>在人员配置方面，负责软件的成员能熟练运用算法与数据结构，已有一年的关于机器学习和图像识别的学习与实践,熟练使用caffe、</w:t>
            </w:r>
            <w:proofErr w:type="spellStart"/>
            <w:r w:rsidRPr="0070583B">
              <w:rPr>
                <w:rFonts w:ascii="宋体" w:hAnsi="宋体" w:hint="eastAsia"/>
                <w:sz w:val="24"/>
              </w:rPr>
              <w:t>Tensorflow</w:t>
            </w:r>
            <w:proofErr w:type="spellEnd"/>
            <w:r w:rsidRPr="0070583B">
              <w:rPr>
                <w:rFonts w:ascii="宋体" w:hAnsi="宋体" w:hint="eastAsia"/>
                <w:sz w:val="24"/>
              </w:rPr>
              <w:t>和</w:t>
            </w:r>
            <w:proofErr w:type="spellStart"/>
            <w:r w:rsidRPr="0070583B">
              <w:rPr>
                <w:rFonts w:ascii="宋体" w:hAnsi="宋体" w:hint="eastAsia"/>
                <w:sz w:val="24"/>
              </w:rPr>
              <w:t>ssd</w:t>
            </w:r>
            <w:proofErr w:type="spellEnd"/>
            <w:r w:rsidRPr="0070583B">
              <w:rPr>
                <w:rFonts w:ascii="宋体" w:hAnsi="宋体" w:hint="eastAsia"/>
                <w:sz w:val="24"/>
              </w:rPr>
              <w:t>等。</w:t>
            </w:r>
          </w:p>
          <w:p w14:paraId="6411F055" w14:textId="77777777" w:rsidR="0070583B" w:rsidRPr="0070583B" w:rsidRDefault="0070583B" w:rsidP="0070583B">
            <w:pPr>
              <w:rPr>
                <w:rFonts w:ascii="宋体" w:hAnsi="宋体"/>
                <w:sz w:val="24"/>
              </w:rPr>
            </w:pPr>
            <w:r w:rsidRPr="0070583B">
              <w:rPr>
                <w:rFonts w:ascii="宋体" w:hAnsi="宋体" w:hint="eastAsia"/>
                <w:sz w:val="24"/>
              </w:rPr>
              <w:t>机械成员有丰富的机械结构设计及组装经验，已有一年的机械设计经验，其设计的第一代轮式移动底盘与机械</w:t>
            </w:r>
            <w:proofErr w:type="gramStart"/>
            <w:r w:rsidRPr="0070583B">
              <w:rPr>
                <w:rFonts w:ascii="宋体" w:hAnsi="宋体" w:hint="eastAsia"/>
                <w:sz w:val="24"/>
              </w:rPr>
              <w:t>臂已经</w:t>
            </w:r>
            <w:proofErr w:type="gramEnd"/>
            <w:r w:rsidRPr="0070583B">
              <w:rPr>
                <w:rFonts w:ascii="宋体" w:hAnsi="宋体" w:hint="eastAsia"/>
                <w:sz w:val="24"/>
              </w:rPr>
              <w:t>成功投入使用，并且之前已经进行过相关类型机器人的设计与制作，积累了很多经验与教训，可以熟练运用三维建模软件</w:t>
            </w:r>
            <w:proofErr w:type="spellStart"/>
            <w:r w:rsidRPr="0070583B">
              <w:rPr>
                <w:rFonts w:ascii="宋体" w:hAnsi="宋体" w:hint="eastAsia"/>
                <w:sz w:val="24"/>
              </w:rPr>
              <w:t>solidworks</w:t>
            </w:r>
            <w:proofErr w:type="spellEnd"/>
            <w:r w:rsidRPr="0070583B">
              <w:rPr>
                <w:rFonts w:ascii="宋体" w:hAnsi="宋体" w:hint="eastAsia"/>
                <w:sz w:val="24"/>
              </w:rPr>
              <w:t>与3D打印机进行制造。</w:t>
            </w:r>
          </w:p>
          <w:p w14:paraId="1F3DCA8B" w14:textId="77777777" w:rsidR="0070583B" w:rsidRPr="0070583B" w:rsidRDefault="0070583B" w:rsidP="0070583B">
            <w:pPr>
              <w:rPr>
                <w:rFonts w:ascii="宋体" w:hAnsi="宋体"/>
                <w:sz w:val="24"/>
              </w:rPr>
            </w:pPr>
            <w:r w:rsidRPr="0070583B">
              <w:rPr>
                <w:rFonts w:ascii="宋体" w:hAnsi="宋体" w:hint="eastAsia"/>
                <w:sz w:val="24"/>
              </w:rPr>
              <w:t>电子设计成员能熟练运用STM32并有进行过各种中型电子开发的经验，已经设计过多种控制板和控制模块；且熟悉底层驱动和控制程序的编写；已经掌握CAN总线网络设计，并对其他诸如串口、IIC等通讯协议有深入了解；同时对PID算法有一定的掌握和应用。</w:t>
            </w:r>
          </w:p>
          <w:p w14:paraId="208FEBEC" w14:textId="42BBCD01" w:rsidR="0070583B" w:rsidRDefault="0070583B" w:rsidP="0070583B">
            <w:pPr>
              <w:rPr>
                <w:rFonts w:ascii="宋体" w:hAnsi="宋体"/>
                <w:sz w:val="24"/>
              </w:rPr>
            </w:pPr>
            <w:r w:rsidRPr="0070583B">
              <w:rPr>
                <w:rFonts w:ascii="宋体" w:hAnsi="宋体" w:hint="eastAsia"/>
                <w:sz w:val="24"/>
              </w:rPr>
              <w:t>小组内详细地对任务进行了分工，成员的专业和能力搭配合理，并且都有一定的工程</w:t>
            </w:r>
            <w:r w:rsidRPr="0070583B">
              <w:rPr>
                <w:rFonts w:ascii="宋体" w:hAnsi="宋体" w:hint="eastAsia"/>
                <w:sz w:val="24"/>
              </w:rPr>
              <w:lastRenderedPageBreak/>
              <w:t>实践经验和基础。指导老师也具有丰富的项目经验，能够在我们有困难的时候给予指导。</w:t>
            </w:r>
          </w:p>
          <w:p w14:paraId="39B46C2A" w14:textId="77777777" w:rsidR="00626A9C" w:rsidRPr="0070583B" w:rsidRDefault="00626A9C" w:rsidP="0070583B">
            <w:pPr>
              <w:rPr>
                <w:rFonts w:ascii="宋体" w:hAnsi="宋体"/>
                <w:sz w:val="24"/>
              </w:rPr>
            </w:pPr>
          </w:p>
          <w:p w14:paraId="4C5A83C4" w14:textId="77777777" w:rsidR="0070583B" w:rsidRPr="0070583B" w:rsidRDefault="0070583B" w:rsidP="0070583B">
            <w:pPr>
              <w:rPr>
                <w:rFonts w:ascii="宋体" w:hAnsi="宋体"/>
                <w:sz w:val="24"/>
              </w:rPr>
            </w:pPr>
            <w:r w:rsidRPr="0070583B">
              <w:rPr>
                <w:rFonts w:ascii="宋体" w:hAnsi="宋体" w:hint="eastAsia"/>
                <w:sz w:val="24"/>
              </w:rPr>
              <w:t>2.已具备的条件、尚缺少的条件及解决方法</w:t>
            </w:r>
          </w:p>
          <w:p w14:paraId="477DD789" w14:textId="77777777" w:rsidR="0070583B" w:rsidRPr="0070583B" w:rsidRDefault="0070583B" w:rsidP="0070583B">
            <w:pPr>
              <w:rPr>
                <w:rFonts w:ascii="宋体" w:hAnsi="宋体"/>
                <w:sz w:val="24"/>
              </w:rPr>
            </w:pPr>
            <w:r w:rsidRPr="0070583B">
              <w:rPr>
                <w:rFonts w:ascii="宋体" w:hAnsi="宋体" w:hint="eastAsia"/>
                <w:sz w:val="24"/>
              </w:rPr>
              <w:t>已经具备的条件：</w:t>
            </w:r>
          </w:p>
          <w:p w14:paraId="41C27ABC" w14:textId="77777777" w:rsidR="0070583B" w:rsidRPr="0070583B" w:rsidRDefault="0070583B" w:rsidP="0070583B">
            <w:pPr>
              <w:rPr>
                <w:rFonts w:ascii="宋体" w:hAnsi="宋体"/>
                <w:sz w:val="24"/>
              </w:rPr>
            </w:pPr>
            <w:r w:rsidRPr="0070583B">
              <w:rPr>
                <w:rFonts w:ascii="宋体" w:hAnsi="宋体" w:hint="eastAsia"/>
                <w:sz w:val="24"/>
              </w:rPr>
              <w:t>(1)</w:t>
            </w:r>
            <w:r w:rsidRPr="0070583B">
              <w:rPr>
                <w:rFonts w:ascii="宋体" w:hAnsi="宋体" w:hint="eastAsia"/>
                <w:sz w:val="24"/>
              </w:rPr>
              <w:tab/>
              <w:t>已有一些普通摄像头与舵机；</w:t>
            </w:r>
          </w:p>
          <w:p w14:paraId="5CEB6193" w14:textId="77777777" w:rsidR="0070583B" w:rsidRPr="0070583B" w:rsidRDefault="0070583B" w:rsidP="0070583B">
            <w:pPr>
              <w:rPr>
                <w:rFonts w:ascii="宋体" w:hAnsi="宋体"/>
                <w:sz w:val="24"/>
              </w:rPr>
            </w:pPr>
            <w:r w:rsidRPr="0070583B">
              <w:rPr>
                <w:rFonts w:ascii="宋体" w:hAnsi="宋体" w:hint="eastAsia"/>
                <w:sz w:val="24"/>
              </w:rPr>
              <w:t>(2)</w:t>
            </w:r>
            <w:r w:rsidRPr="0070583B">
              <w:rPr>
                <w:rFonts w:ascii="宋体" w:hAnsi="宋体" w:hint="eastAsia"/>
                <w:sz w:val="24"/>
              </w:rPr>
              <w:tab/>
              <w:t>已有底盘控制的经验和电路搭建的基础；</w:t>
            </w:r>
          </w:p>
          <w:p w14:paraId="4D0B3817" w14:textId="77777777" w:rsidR="0070583B" w:rsidRPr="0070583B" w:rsidRDefault="0070583B" w:rsidP="0070583B">
            <w:pPr>
              <w:rPr>
                <w:rFonts w:ascii="宋体" w:hAnsi="宋体"/>
                <w:sz w:val="24"/>
              </w:rPr>
            </w:pPr>
            <w:r w:rsidRPr="0070583B">
              <w:rPr>
                <w:rFonts w:ascii="宋体" w:hAnsi="宋体" w:hint="eastAsia"/>
                <w:sz w:val="24"/>
              </w:rPr>
              <w:t>尚缺少的条件：</w:t>
            </w:r>
          </w:p>
          <w:p w14:paraId="4273B594" w14:textId="77777777" w:rsidR="0070583B" w:rsidRPr="0070583B" w:rsidRDefault="0070583B" w:rsidP="0070583B">
            <w:pPr>
              <w:rPr>
                <w:rFonts w:ascii="宋体" w:hAnsi="宋体"/>
                <w:sz w:val="24"/>
              </w:rPr>
            </w:pPr>
            <w:r w:rsidRPr="0070583B">
              <w:rPr>
                <w:rFonts w:ascii="宋体" w:hAnsi="宋体" w:hint="eastAsia"/>
                <w:sz w:val="24"/>
              </w:rPr>
              <w:t>(1)</w:t>
            </w:r>
            <w:r w:rsidRPr="0070583B">
              <w:rPr>
                <w:rFonts w:ascii="宋体" w:hAnsi="宋体" w:hint="eastAsia"/>
                <w:sz w:val="24"/>
              </w:rPr>
              <w:tab/>
              <w:t>缺少对环境实时采集的热成像仪等外部输入设备；</w:t>
            </w:r>
          </w:p>
          <w:p w14:paraId="6C09C5D4" w14:textId="77777777" w:rsidR="0070583B" w:rsidRPr="0070583B" w:rsidRDefault="0070583B" w:rsidP="0070583B">
            <w:pPr>
              <w:rPr>
                <w:rFonts w:ascii="宋体" w:hAnsi="宋体"/>
                <w:sz w:val="24"/>
              </w:rPr>
            </w:pPr>
            <w:r w:rsidRPr="0070583B">
              <w:rPr>
                <w:rFonts w:ascii="宋体" w:hAnsi="宋体" w:hint="eastAsia"/>
                <w:sz w:val="24"/>
              </w:rPr>
              <w:t>(2)</w:t>
            </w:r>
            <w:r w:rsidRPr="0070583B">
              <w:rPr>
                <w:rFonts w:ascii="宋体" w:hAnsi="宋体" w:hint="eastAsia"/>
                <w:sz w:val="24"/>
              </w:rPr>
              <w:tab/>
              <w:t>缺少一个性能强劲的工控机实现环境、规划等数据的快速实时处理；</w:t>
            </w:r>
          </w:p>
          <w:p w14:paraId="4DF758C4" w14:textId="77777777" w:rsidR="0070583B" w:rsidRPr="0070583B" w:rsidRDefault="0070583B" w:rsidP="0070583B">
            <w:pPr>
              <w:rPr>
                <w:rFonts w:ascii="宋体" w:hAnsi="宋体"/>
                <w:sz w:val="24"/>
              </w:rPr>
            </w:pPr>
            <w:r w:rsidRPr="0070583B">
              <w:rPr>
                <w:rFonts w:ascii="宋体" w:hAnsi="宋体" w:hint="eastAsia"/>
                <w:sz w:val="24"/>
              </w:rPr>
              <w:t>(3)</w:t>
            </w:r>
            <w:r w:rsidRPr="0070583B">
              <w:rPr>
                <w:rFonts w:ascii="宋体" w:hAnsi="宋体" w:hint="eastAsia"/>
                <w:sz w:val="24"/>
              </w:rPr>
              <w:tab/>
              <w:t>需要仿真的场地进行调试；</w:t>
            </w:r>
          </w:p>
          <w:p w14:paraId="25152FB2" w14:textId="77777777" w:rsidR="0070583B" w:rsidRPr="0070583B" w:rsidRDefault="0070583B" w:rsidP="0070583B">
            <w:pPr>
              <w:rPr>
                <w:rFonts w:ascii="宋体" w:hAnsi="宋体"/>
                <w:sz w:val="24"/>
              </w:rPr>
            </w:pPr>
            <w:r w:rsidRPr="0070583B">
              <w:rPr>
                <w:rFonts w:ascii="宋体" w:hAnsi="宋体" w:hint="eastAsia"/>
                <w:sz w:val="24"/>
              </w:rPr>
              <w:t>(4)</w:t>
            </w:r>
            <w:r w:rsidRPr="0070583B">
              <w:rPr>
                <w:rFonts w:ascii="宋体" w:hAnsi="宋体" w:hint="eastAsia"/>
                <w:sz w:val="24"/>
              </w:rPr>
              <w:tab/>
              <w:t>需要软件组对视觉识别软件算法问题进行优化；</w:t>
            </w:r>
          </w:p>
          <w:p w14:paraId="38D386FF" w14:textId="77777777" w:rsidR="0070583B" w:rsidRPr="0070583B" w:rsidRDefault="0070583B" w:rsidP="0070583B">
            <w:pPr>
              <w:rPr>
                <w:rFonts w:ascii="宋体" w:hAnsi="宋体"/>
                <w:sz w:val="24"/>
              </w:rPr>
            </w:pPr>
            <w:r w:rsidRPr="0070583B">
              <w:rPr>
                <w:rFonts w:ascii="宋体" w:hAnsi="宋体" w:hint="eastAsia"/>
                <w:sz w:val="24"/>
              </w:rPr>
              <w:t>解决方法：</w:t>
            </w:r>
          </w:p>
          <w:p w14:paraId="25EEBB7B" w14:textId="77777777" w:rsidR="0070583B" w:rsidRPr="0070583B" w:rsidRDefault="0070583B" w:rsidP="0070583B">
            <w:pPr>
              <w:rPr>
                <w:rFonts w:ascii="宋体" w:hAnsi="宋体"/>
                <w:sz w:val="24"/>
              </w:rPr>
            </w:pPr>
            <w:r w:rsidRPr="0070583B">
              <w:rPr>
                <w:rFonts w:ascii="宋体" w:hAnsi="宋体" w:hint="eastAsia"/>
                <w:sz w:val="24"/>
              </w:rPr>
              <w:t>(1)</w:t>
            </w:r>
            <w:r w:rsidRPr="0070583B">
              <w:rPr>
                <w:rFonts w:ascii="宋体" w:hAnsi="宋体" w:hint="eastAsia"/>
                <w:sz w:val="24"/>
              </w:rPr>
              <w:tab/>
              <w:t>与指导老师联系，积极投入实践。</w:t>
            </w:r>
          </w:p>
          <w:p w14:paraId="529B252A" w14:textId="77777777" w:rsidR="0070583B" w:rsidRPr="0070583B" w:rsidRDefault="0070583B" w:rsidP="0070583B">
            <w:pPr>
              <w:rPr>
                <w:rFonts w:ascii="宋体" w:hAnsi="宋体"/>
                <w:sz w:val="24"/>
              </w:rPr>
            </w:pPr>
            <w:r w:rsidRPr="0070583B">
              <w:rPr>
                <w:rFonts w:ascii="宋体" w:hAnsi="宋体" w:hint="eastAsia"/>
                <w:sz w:val="24"/>
              </w:rPr>
              <w:t>(2)</w:t>
            </w:r>
            <w:r w:rsidRPr="0070583B">
              <w:rPr>
                <w:rFonts w:ascii="宋体" w:hAnsi="宋体" w:hint="eastAsia"/>
                <w:sz w:val="24"/>
              </w:rPr>
              <w:tab/>
              <w:t>优化机械设计制造，降低加工成本。</w:t>
            </w:r>
          </w:p>
          <w:p w14:paraId="24EDA10A" w14:textId="77777777" w:rsidR="0070583B" w:rsidRPr="0070583B" w:rsidRDefault="0070583B" w:rsidP="0070583B">
            <w:pPr>
              <w:rPr>
                <w:rFonts w:ascii="宋体" w:hAnsi="宋体"/>
                <w:sz w:val="24"/>
              </w:rPr>
            </w:pPr>
            <w:r w:rsidRPr="0070583B">
              <w:rPr>
                <w:rFonts w:ascii="宋体" w:hAnsi="宋体" w:hint="eastAsia"/>
                <w:sz w:val="24"/>
              </w:rPr>
              <w:t>(3)</w:t>
            </w:r>
            <w:r w:rsidRPr="0070583B">
              <w:rPr>
                <w:rFonts w:ascii="宋体" w:hAnsi="宋体" w:hint="eastAsia"/>
                <w:sz w:val="24"/>
              </w:rPr>
              <w:tab/>
              <w:t>提高对相关芯片的理解以及对算法优化的认识，并且阅读</w:t>
            </w:r>
            <w:proofErr w:type="gramStart"/>
            <w:r w:rsidRPr="0070583B">
              <w:rPr>
                <w:rFonts w:ascii="宋体" w:hAnsi="宋体" w:hint="eastAsia"/>
                <w:sz w:val="24"/>
              </w:rPr>
              <w:t>大量此</w:t>
            </w:r>
            <w:proofErr w:type="gramEnd"/>
            <w:r w:rsidRPr="0070583B">
              <w:rPr>
                <w:rFonts w:ascii="宋体" w:hAnsi="宋体" w:hint="eastAsia"/>
                <w:sz w:val="24"/>
              </w:rPr>
              <w:t>内容方面的论文资料。</w:t>
            </w:r>
          </w:p>
          <w:p w14:paraId="4B47BBDF" w14:textId="77777777" w:rsidR="0070583B" w:rsidRPr="0070583B" w:rsidRDefault="0070583B" w:rsidP="0070583B">
            <w:pPr>
              <w:rPr>
                <w:rFonts w:ascii="宋体" w:hAnsi="宋体"/>
                <w:sz w:val="24"/>
              </w:rPr>
            </w:pPr>
            <w:r w:rsidRPr="0070583B">
              <w:rPr>
                <w:rFonts w:ascii="宋体" w:hAnsi="宋体" w:hint="eastAsia"/>
                <w:sz w:val="24"/>
              </w:rPr>
              <w:t>(4)</w:t>
            </w:r>
            <w:r w:rsidRPr="0070583B">
              <w:rPr>
                <w:rFonts w:ascii="宋体" w:hAnsi="宋体" w:hint="eastAsia"/>
                <w:sz w:val="24"/>
              </w:rPr>
              <w:tab/>
              <w:t>应对实践中存在的软件，电子，机械等问题，实时进行优化处理。</w:t>
            </w:r>
          </w:p>
          <w:p w14:paraId="692A16DC" w14:textId="60990AB9" w:rsidR="00EF41A1" w:rsidRDefault="0070583B" w:rsidP="00B96E5C">
            <w:pPr>
              <w:rPr>
                <w:rFonts w:ascii="宋体" w:hAnsi="宋体"/>
                <w:sz w:val="24"/>
              </w:rPr>
            </w:pPr>
            <w:r w:rsidRPr="0070583B">
              <w:rPr>
                <w:rFonts w:ascii="宋体" w:hAnsi="宋体" w:hint="eastAsia"/>
                <w:sz w:val="24"/>
              </w:rPr>
              <w:t>(5)</w:t>
            </w:r>
            <w:r w:rsidRPr="0070583B">
              <w:rPr>
                <w:rFonts w:ascii="宋体" w:hAnsi="宋体" w:hint="eastAsia"/>
                <w:sz w:val="24"/>
              </w:rPr>
              <w:tab/>
              <w:t>向已有基础的开发团队进行咨询和进行项目交流。</w:t>
            </w:r>
          </w:p>
          <w:p w14:paraId="05DC391C" w14:textId="77777777" w:rsidR="00F97A2E" w:rsidRPr="00D17953" w:rsidRDefault="00F97A2E" w:rsidP="00626A9C">
            <w:pPr>
              <w:rPr>
                <w:rFonts w:ascii="宋体" w:hAnsi="宋体"/>
                <w:sz w:val="24"/>
              </w:rPr>
            </w:pPr>
          </w:p>
        </w:tc>
      </w:tr>
    </w:tbl>
    <w:p w14:paraId="2B108F49" w14:textId="77777777" w:rsidR="00E05CE3" w:rsidRPr="00F97A2E" w:rsidRDefault="00F97A2E" w:rsidP="00F97A2E">
      <w:pPr>
        <w:rPr>
          <w:b/>
          <w:szCs w:val="21"/>
        </w:rPr>
      </w:pPr>
      <w:r w:rsidRPr="00D17953">
        <w:rPr>
          <w:rFonts w:hint="eastAsia"/>
          <w:b/>
          <w:szCs w:val="21"/>
        </w:rPr>
        <w:lastRenderedPageBreak/>
        <w:t>注：表格</w:t>
      </w:r>
      <w:proofErr w:type="gramStart"/>
      <w:r w:rsidRPr="00D17953">
        <w:rPr>
          <w:rFonts w:hint="eastAsia"/>
          <w:b/>
          <w:szCs w:val="21"/>
        </w:rPr>
        <w:t>栏高不够可</w:t>
      </w:r>
      <w:proofErr w:type="gramEnd"/>
      <w:r w:rsidRPr="00D17953">
        <w:rPr>
          <w:rFonts w:hint="eastAsia"/>
          <w:b/>
          <w:szCs w:val="21"/>
        </w:rPr>
        <w:t>增加。</w:t>
      </w:r>
    </w:p>
    <w:sectPr w:rsidR="00E05CE3" w:rsidRPr="00F97A2E" w:rsidSect="00F97A2E">
      <w:headerReference w:type="even" r:id="rId48"/>
      <w:headerReference w:type="default" r:id="rId49"/>
      <w:footerReference w:type="even" r:id="rId50"/>
      <w:footerReference w:type="default" r:id="rId51"/>
      <w:pgSz w:w="11906" w:h="16838" w:code="9"/>
      <w:pgMar w:top="1701" w:right="1474" w:bottom="1701" w:left="1588" w:header="851" w:footer="1701" w:gutter="0"/>
      <w:pgNumType w:start="0"/>
      <w:cols w:space="425"/>
      <w:titlePg/>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Windows 用户" w:date="2020-02-24T17:53:00Z" w:initials="W用">
    <w:p w14:paraId="607368A8" w14:textId="77777777" w:rsidR="00DE7334" w:rsidRDefault="00DE7334" w:rsidP="00DE7334">
      <w:pPr>
        <w:pStyle w:val="ab"/>
      </w:pPr>
      <w:r>
        <w:t>图太小</w:t>
      </w:r>
      <w:r>
        <w:rPr>
          <w:rFonts w:hint="eastAsia"/>
        </w:rPr>
        <w:t>，</w:t>
      </w:r>
      <w:r>
        <w:t>如果图很大</w:t>
      </w:r>
      <w:r>
        <w:rPr>
          <w:rFonts w:hint="eastAsia"/>
        </w:rPr>
        <w:t>，</w:t>
      </w:r>
      <w:r>
        <w:t>建议占一张</w:t>
      </w:r>
      <w:r>
        <w:rPr>
          <w:rFonts w:hint="eastAsia"/>
        </w:rPr>
        <w:t>，</w:t>
      </w:r>
      <w:r>
        <w:t>横版排列</w:t>
      </w:r>
      <w:r>
        <w:rPr>
          <w:rFonts w:hint="eastAsia"/>
        </w:rPr>
        <w:t>，</w:t>
      </w:r>
      <w:r>
        <w:t>字面字体和框图比例不合适</w:t>
      </w:r>
      <w:r>
        <w:rPr>
          <w:rFonts w:hint="eastAsia"/>
        </w:rPr>
        <w:t>，</w:t>
      </w:r>
      <w:r>
        <w:t>字太小</w:t>
      </w:r>
      <w:r>
        <w:rPr>
          <w:rFonts w:hint="eastAsia"/>
        </w:rPr>
        <w:t>，</w:t>
      </w:r>
      <w:r>
        <w:t>框太大</w:t>
      </w:r>
      <w:r>
        <w:rPr>
          <w:rFonts w:hint="eastAsia"/>
        </w:rPr>
        <w:t>，</w:t>
      </w:r>
      <w:r>
        <w:t>而且有些框里面没有文字</w:t>
      </w:r>
      <w:r>
        <w:rPr>
          <w:rFonts w:hint="eastAsia"/>
        </w:rPr>
        <w:t>，</w:t>
      </w:r>
      <w:r>
        <w:t>方框的大小也不统一</w:t>
      </w:r>
    </w:p>
  </w:comment>
  <w:comment w:id="14" w:author="Windows 用户" w:date="2020-02-24T17:55:00Z" w:initials="W用">
    <w:p w14:paraId="4682D22B" w14:textId="77777777" w:rsidR="00DE7334" w:rsidRDefault="00DE7334" w:rsidP="00DE7334">
      <w:pPr>
        <w:pStyle w:val="ab"/>
        <w:ind w:firstLine="600"/>
        <w:rPr>
          <w:sz w:val="30"/>
          <w:szCs w:val="32"/>
        </w:rPr>
      </w:pPr>
      <w:r>
        <w:rPr>
          <w:sz w:val="30"/>
          <w:szCs w:val="32"/>
        </w:rPr>
        <w:t>文字中应在叙述的地方</w:t>
      </w:r>
      <w:r>
        <w:rPr>
          <w:rFonts w:hint="eastAsia"/>
          <w:sz w:val="30"/>
          <w:szCs w:val="32"/>
        </w:rPr>
        <w:t>，</w:t>
      </w:r>
      <w:r>
        <w:rPr>
          <w:sz w:val="30"/>
          <w:szCs w:val="32"/>
        </w:rPr>
        <w:t>添加如图X所示</w:t>
      </w:r>
      <w:r>
        <w:rPr>
          <w:rFonts w:hint="eastAsia"/>
          <w:sz w:val="30"/>
          <w:szCs w:val="32"/>
        </w:rPr>
        <w:t>，</w:t>
      </w:r>
      <w:r>
        <w:rPr>
          <w:sz w:val="30"/>
          <w:szCs w:val="32"/>
        </w:rPr>
        <w:t>没有对图的论述</w:t>
      </w:r>
      <w:r>
        <w:rPr>
          <w:rFonts w:hint="eastAsia"/>
          <w:sz w:val="30"/>
          <w:szCs w:val="32"/>
        </w:rPr>
        <w:t>，</w:t>
      </w:r>
      <w:r>
        <w:rPr>
          <w:sz w:val="30"/>
          <w:szCs w:val="32"/>
        </w:rPr>
        <w:t>不能只贴图</w:t>
      </w:r>
      <w:r>
        <w:rPr>
          <w:rFonts w:hint="eastAsia"/>
          <w:sz w:val="30"/>
          <w:szCs w:val="32"/>
        </w:rPr>
        <w:t>，</w:t>
      </w:r>
      <w:r>
        <w:rPr>
          <w:sz w:val="30"/>
          <w:szCs w:val="32"/>
        </w:rPr>
        <w:t>图是为了辅助说明的</w:t>
      </w:r>
      <w:r>
        <w:rPr>
          <w:rFonts w:hint="eastAsia"/>
          <w:sz w:val="30"/>
          <w:szCs w:val="32"/>
        </w:rPr>
        <w:t>，</w:t>
      </w:r>
      <w:r>
        <w:rPr>
          <w:sz w:val="30"/>
          <w:szCs w:val="32"/>
        </w:rPr>
        <w:t>不能代替</w:t>
      </w:r>
      <w:r>
        <w:rPr>
          <w:rFonts w:hint="eastAsia"/>
          <w:sz w:val="30"/>
          <w:szCs w:val="32"/>
        </w:rPr>
        <w:t>，</w:t>
      </w:r>
      <w:r>
        <w:rPr>
          <w:sz w:val="30"/>
          <w:szCs w:val="32"/>
        </w:rPr>
        <w:t>需要文字介绍之间的关系</w:t>
      </w:r>
    </w:p>
  </w:comment>
  <w:comment w:id="16" w:author="Windows 用户" w:date="2020-02-24T17:58:00Z" w:initials="W用">
    <w:p w14:paraId="23C58CFF" w14:textId="77777777" w:rsidR="00DE7334" w:rsidRDefault="00DE7334" w:rsidP="00DE7334">
      <w:pPr>
        <w:pStyle w:val="ab"/>
      </w:pPr>
      <w:r>
        <w:t>框太大</w:t>
      </w:r>
      <w:r>
        <w:rPr>
          <w:rFonts w:hint="eastAsia"/>
        </w:rPr>
        <w:t>，</w:t>
      </w:r>
      <w:r>
        <w:t>字太小</w:t>
      </w:r>
      <w:r>
        <w:rPr>
          <w:rFonts w:hint="eastAsia"/>
        </w:rPr>
        <w:t>，</w:t>
      </w:r>
      <w:r>
        <w:t>而且字的颜色也不醒目</w:t>
      </w:r>
      <w:r>
        <w:rPr>
          <w:rFonts w:hint="eastAsia"/>
        </w:rPr>
        <w:t>，</w:t>
      </w:r>
      <w:r>
        <w:t>建议改为字体改为深色</w:t>
      </w:r>
    </w:p>
  </w:comment>
  <w:comment w:id="17" w:author="Windows 用户" w:date="2020-02-24T17:59:00Z" w:initials="W用">
    <w:p w14:paraId="6CBED027" w14:textId="77777777" w:rsidR="00DE7334" w:rsidRDefault="00DE7334" w:rsidP="00DE7334">
      <w:pPr>
        <w:pStyle w:val="ab"/>
      </w:pPr>
      <w:r>
        <w:t>问题类似</w:t>
      </w:r>
      <w:r>
        <w:rPr>
          <w:rFonts w:hint="eastAsia"/>
        </w:rPr>
        <w:t>，</w:t>
      </w:r>
      <w:r>
        <w:t>图根本看不清</w:t>
      </w:r>
      <w:r>
        <w:rPr>
          <w:rFonts w:hint="eastAsia"/>
        </w:rPr>
        <w:t>，</w:t>
      </w:r>
      <w:r>
        <w:t>建议修改</w:t>
      </w:r>
    </w:p>
  </w:comment>
  <w:comment w:id="18" w:author="Windows 用户" w:date="2020-02-24T17:59:00Z" w:initials="W用">
    <w:p w14:paraId="6F4446E0" w14:textId="77777777" w:rsidR="00DE7334" w:rsidRDefault="00DE7334" w:rsidP="00DE7334">
      <w:pPr>
        <w:pStyle w:val="ab"/>
      </w:pPr>
      <w:r>
        <w:t>越界了</w:t>
      </w:r>
      <w:r>
        <w:rPr>
          <w:rFonts w:hint="eastAsia"/>
        </w:rPr>
        <w:t>，</w:t>
      </w:r>
      <w:r>
        <w:t>会打印不出来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7368A8" w15:done="1"/>
  <w15:commentEx w15:paraId="4682D22B" w15:done="1"/>
  <w15:commentEx w15:paraId="23C58CFF" w15:done="1"/>
  <w15:commentEx w15:paraId="6CBED027" w15:done="0"/>
  <w15:commentEx w15:paraId="6F4446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7368A8" w16cid:durableId="242AC1A1"/>
  <w16cid:commentId w16cid:paraId="4682D22B" w16cid:durableId="242BEFFD"/>
  <w16cid:commentId w16cid:paraId="23C58CFF" w16cid:durableId="242AC1A3"/>
  <w16cid:commentId w16cid:paraId="6CBED027" w16cid:durableId="242AC1A4"/>
  <w16cid:commentId w16cid:paraId="6F4446E0" w16cid:durableId="242AC1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1FA55" w14:textId="77777777" w:rsidR="007E646B" w:rsidRDefault="007E646B">
      <w:r>
        <w:separator/>
      </w:r>
    </w:p>
  </w:endnote>
  <w:endnote w:type="continuationSeparator" w:id="0">
    <w:p w14:paraId="336D0737" w14:textId="77777777" w:rsidR="007E646B" w:rsidRDefault="007E6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方正小标宋简体">
    <w:altName w:val="黑体"/>
    <w:charset w:val="86"/>
    <w:family w:val="script"/>
    <w:pitch w:val="default"/>
    <w:sig w:usb0="00000000" w:usb1="00000000" w:usb2="00000010" w:usb3="00000000" w:csb0="00040000" w:csb1="00000000"/>
  </w:font>
  <w:font w:name="TimesNewRomanPSMT">
    <w:altName w:val="等线"/>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onospace">
    <w:altName w:val="Segoe Print"/>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6894" w14:textId="77777777" w:rsidR="00E05CE3" w:rsidRDefault="00E05CE3" w:rsidP="00E05CE3">
    <w:pPr>
      <w:pStyle w:val="a6"/>
      <w:framePr w:wrap="around" w:vAnchor="text" w:hAnchor="margin" w:xAlign="outside" w:y="1"/>
      <w:jc w:val="right"/>
      <w:rPr>
        <w:rStyle w:val="a3"/>
        <w:rFonts w:ascii="宋体"/>
        <w:sz w:val="28"/>
        <w:szCs w:val="28"/>
      </w:rPr>
    </w:pPr>
    <w:r>
      <w:rPr>
        <w:rStyle w:val="a3"/>
        <w:rFonts w:ascii="宋体" w:hAnsi="宋体"/>
        <w:sz w:val="28"/>
        <w:szCs w:val="28"/>
      </w:rPr>
      <w:t xml:space="preserve">— </w:t>
    </w:r>
    <w:r>
      <w:rPr>
        <w:rStyle w:val="a3"/>
        <w:rFonts w:ascii="宋体" w:hAnsi="宋体"/>
        <w:sz w:val="28"/>
        <w:szCs w:val="28"/>
      </w:rPr>
      <w:fldChar w:fldCharType="begin"/>
    </w:r>
    <w:r>
      <w:rPr>
        <w:rStyle w:val="a3"/>
        <w:rFonts w:ascii="宋体" w:hAnsi="宋体"/>
        <w:sz w:val="28"/>
        <w:szCs w:val="28"/>
      </w:rPr>
      <w:instrText xml:space="preserve">PAGE  </w:instrText>
    </w:r>
    <w:r>
      <w:rPr>
        <w:rStyle w:val="a3"/>
        <w:rFonts w:ascii="宋体" w:hAnsi="宋体"/>
        <w:sz w:val="28"/>
        <w:szCs w:val="28"/>
      </w:rPr>
      <w:fldChar w:fldCharType="separate"/>
    </w:r>
    <w:r w:rsidR="00870B21">
      <w:rPr>
        <w:rStyle w:val="a3"/>
        <w:rFonts w:ascii="宋体" w:hAnsi="宋体"/>
        <w:noProof/>
        <w:sz w:val="28"/>
        <w:szCs w:val="28"/>
      </w:rPr>
      <w:t>2</w:t>
    </w:r>
    <w:r>
      <w:rPr>
        <w:rStyle w:val="a3"/>
        <w:rFonts w:ascii="宋体" w:hAnsi="宋体"/>
        <w:sz w:val="28"/>
        <w:szCs w:val="28"/>
      </w:rPr>
      <w:fldChar w:fldCharType="end"/>
    </w:r>
    <w:r>
      <w:rPr>
        <w:rStyle w:val="a3"/>
        <w:rFonts w:ascii="宋体" w:hAnsi="宋体"/>
        <w:sz w:val="28"/>
        <w:szCs w:val="28"/>
      </w:rPr>
      <w:t xml:space="preserve"> —</w:t>
    </w:r>
  </w:p>
  <w:p w14:paraId="6137C4AA" w14:textId="77777777" w:rsidR="00E05CE3" w:rsidRDefault="00E05CE3">
    <w:pPr>
      <w:pStyle w:val="a6"/>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89889" w14:textId="77777777" w:rsidR="00E05CE3" w:rsidRDefault="00E05CE3" w:rsidP="00E05CE3">
    <w:pPr>
      <w:pStyle w:val="a6"/>
      <w:framePr w:wrap="around" w:vAnchor="text" w:hAnchor="margin" w:xAlign="outside" w:y="1"/>
      <w:jc w:val="right"/>
      <w:rPr>
        <w:rStyle w:val="a3"/>
        <w:rFonts w:ascii="宋体"/>
        <w:sz w:val="28"/>
        <w:szCs w:val="28"/>
      </w:rPr>
    </w:pPr>
    <w:r>
      <w:rPr>
        <w:rStyle w:val="a3"/>
        <w:rFonts w:ascii="宋体" w:hAnsi="宋体"/>
        <w:sz w:val="28"/>
        <w:szCs w:val="28"/>
      </w:rPr>
      <w:t xml:space="preserve">— </w:t>
    </w:r>
    <w:r>
      <w:rPr>
        <w:rStyle w:val="a3"/>
        <w:rFonts w:ascii="宋体" w:hAnsi="宋体"/>
        <w:sz w:val="28"/>
        <w:szCs w:val="28"/>
      </w:rPr>
      <w:fldChar w:fldCharType="begin"/>
    </w:r>
    <w:r>
      <w:rPr>
        <w:rStyle w:val="a3"/>
        <w:rFonts w:ascii="宋体" w:hAnsi="宋体"/>
        <w:sz w:val="28"/>
        <w:szCs w:val="28"/>
      </w:rPr>
      <w:instrText xml:space="preserve">PAGE  </w:instrText>
    </w:r>
    <w:r>
      <w:rPr>
        <w:rStyle w:val="a3"/>
        <w:rFonts w:ascii="宋体" w:hAnsi="宋体"/>
        <w:sz w:val="28"/>
        <w:szCs w:val="28"/>
      </w:rPr>
      <w:fldChar w:fldCharType="separate"/>
    </w:r>
    <w:r w:rsidR="00672CC9">
      <w:rPr>
        <w:rStyle w:val="a3"/>
        <w:rFonts w:ascii="宋体" w:hAnsi="宋体"/>
        <w:noProof/>
        <w:sz w:val="28"/>
        <w:szCs w:val="28"/>
      </w:rPr>
      <w:t>5</w:t>
    </w:r>
    <w:r>
      <w:rPr>
        <w:rStyle w:val="a3"/>
        <w:rFonts w:ascii="宋体" w:hAnsi="宋体"/>
        <w:sz w:val="28"/>
        <w:szCs w:val="28"/>
      </w:rPr>
      <w:fldChar w:fldCharType="end"/>
    </w:r>
    <w:r>
      <w:rPr>
        <w:rStyle w:val="a3"/>
        <w:rFonts w:ascii="宋体" w:hAnsi="宋体"/>
        <w:sz w:val="28"/>
        <w:szCs w:val="28"/>
      </w:rPr>
      <w:t xml:space="preserve"> —</w:t>
    </w:r>
  </w:p>
  <w:p w14:paraId="55B0A406" w14:textId="77777777" w:rsidR="00E05CE3" w:rsidRDefault="00E05CE3">
    <w:pPr>
      <w:pStyle w:val="a6"/>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492D9" w14:textId="77777777" w:rsidR="007E646B" w:rsidRDefault="007E646B">
      <w:r>
        <w:separator/>
      </w:r>
    </w:p>
  </w:footnote>
  <w:footnote w:type="continuationSeparator" w:id="0">
    <w:p w14:paraId="499AE6D3" w14:textId="77777777" w:rsidR="007E646B" w:rsidRDefault="007E64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2E5C0" w14:textId="77777777" w:rsidR="00E05CE3" w:rsidRDefault="00E05CE3">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FC13C" w14:textId="77777777" w:rsidR="00E05CE3" w:rsidRDefault="00E05CE3">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052B"/>
    <w:multiLevelType w:val="multilevel"/>
    <w:tmpl w:val="02D6052B"/>
    <w:lvl w:ilvl="0">
      <w:start w:val="1"/>
      <w:numFmt w:val="decimal"/>
      <w:pStyle w:val="4"/>
      <w:lvlText w:val="2.4.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66C97986"/>
    <w:multiLevelType w:val="multilevel"/>
    <w:tmpl w:val="66C97986"/>
    <w:lvl w:ilvl="0">
      <w:start w:val="1"/>
      <w:numFmt w:val="decimal"/>
      <w:lvlText w:val="2.%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7DC40F0A"/>
    <w:multiLevelType w:val="multilevel"/>
    <w:tmpl w:val="7DC40F0A"/>
    <w:lvl w:ilvl="0">
      <w:start w:val="1"/>
      <w:numFmt w:val="decimal"/>
      <w:pStyle w:val="2"/>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CE3"/>
    <w:rsid w:val="00021AB2"/>
    <w:rsid w:val="000511B5"/>
    <w:rsid w:val="00056278"/>
    <w:rsid w:val="000B669C"/>
    <w:rsid w:val="000D3053"/>
    <w:rsid w:val="001850D5"/>
    <w:rsid w:val="00190790"/>
    <w:rsid w:val="001F0252"/>
    <w:rsid w:val="001F1373"/>
    <w:rsid w:val="00244213"/>
    <w:rsid w:val="002B6A55"/>
    <w:rsid w:val="003142E5"/>
    <w:rsid w:val="00324084"/>
    <w:rsid w:val="003621E3"/>
    <w:rsid w:val="004603D8"/>
    <w:rsid w:val="004A34CF"/>
    <w:rsid w:val="004A51B0"/>
    <w:rsid w:val="004D57C5"/>
    <w:rsid w:val="00567BB4"/>
    <w:rsid w:val="00626A9C"/>
    <w:rsid w:val="00634162"/>
    <w:rsid w:val="0063436B"/>
    <w:rsid w:val="006356AE"/>
    <w:rsid w:val="00672CC9"/>
    <w:rsid w:val="006A13B3"/>
    <w:rsid w:val="006E788C"/>
    <w:rsid w:val="0070583B"/>
    <w:rsid w:val="0078265B"/>
    <w:rsid w:val="007A3542"/>
    <w:rsid w:val="007B2AC3"/>
    <w:rsid w:val="007C2A38"/>
    <w:rsid w:val="007D7957"/>
    <w:rsid w:val="007E646B"/>
    <w:rsid w:val="008046AE"/>
    <w:rsid w:val="00850F83"/>
    <w:rsid w:val="00855622"/>
    <w:rsid w:val="00870B21"/>
    <w:rsid w:val="00871CDD"/>
    <w:rsid w:val="008A7C50"/>
    <w:rsid w:val="008C2D20"/>
    <w:rsid w:val="00914FC9"/>
    <w:rsid w:val="00931E83"/>
    <w:rsid w:val="009D4F8C"/>
    <w:rsid w:val="00A751AE"/>
    <w:rsid w:val="00AB0004"/>
    <w:rsid w:val="00B96E5C"/>
    <w:rsid w:val="00C375B7"/>
    <w:rsid w:val="00C661C4"/>
    <w:rsid w:val="00C664A9"/>
    <w:rsid w:val="00C911E0"/>
    <w:rsid w:val="00D17953"/>
    <w:rsid w:val="00DE2E99"/>
    <w:rsid w:val="00DE7334"/>
    <w:rsid w:val="00E05CE3"/>
    <w:rsid w:val="00E84D30"/>
    <w:rsid w:val="00EF41A1"/>
    <w:rsid w:val="00EF4858"/>
    <w:rsid w:val="00F5178D"/>
    <w:rsid w:val="00F65A4D"/>
    <w:rsid w:val="00F74A38"/>
    <w:rsid w:val="00F97A2E"/>
    <w:rsid w:val="00FC53C7"/>
    <w:rsid w:val="00FD0F2E"/>
    <w:rsid w:val="00FF5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246B59"/>
  <w15:chartTrackingRefBased/>
  <w15:docId w15:val="{F4666E6D-F8D4-444D-8A5A-E70A4BC38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Title" w:qFormat="1"/>
    <w:lsdException w:name="Body Text" w:qFormat="1"/>
    <w:lsdException w:name="Subtitle" w:qFormat="1"/>
    <w:lsdException w:name="Hyperlink" w:uiPriority="99" w:qFormat="1"/>
    <w:lsdException w:name="Strong" w:qFormat="1"/>
    <w:lsdException w:name="Emphasis" w:qFormat="1"/>
    <w:lsdException w:name="Normal (Web)"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E3"/>
    <w:pPr>
      <w:widowControl w:val="0"/>
      <w:jc w:val="both"/>
    </w:pPr>
    <w:rPr>
      <w:kern w:val="2"/>
      <w:sz w:val="21"/>
      <w:szCs w:val="24"/>
    </w:rPr>
  </w:style>
  <w:style w:type="paragraph" w:styleId="2">
    <w:name w:val="heading 2"/>
    <w:basedOn w:val="a"/>
    <w:next w:val="a"/>
    <w:link w:val="20"/>
    <w:uiPriority w:val="9"/>
    <w:unhideWhenUsed/>
    <w:qFormat/>
    <w:rsid w:val="00DE7334"/>
    <w:pPr>
      <w:keepNext/>
      <w:keepLines/>
      <w:numPr>
        <w:numId w:val="1"/>
      </w:numPr>
      <w:spacing w:before="150" w:after="150" w:line="360" w:lineRule="auto"/>
      <w:ind w:firstLineChars="200" w:firstLine="200"/>
      <w:outlineLvl w:val="1"/>
    </w:pPr>
    <w:rPr>
      <w:rFonts w:ascii="黑体" w:eastAsia="黑体" w:hAnsi="黑体"/>
      <w:b/>
      <w:sz w:val="30"/>
      <w:szCs w:val="30"/>
    </w:rPr>
  </w:style>
  <w:style w:type="paragraph" w:styleId="3">
    <w:name w:val="heading 3"/>
    <w:basedOn w:val="a"/>
    <w:next w:val="a"/>
    <w:link w:val="30"/>
    <w:uiPriority w:val="9"/>
    <w:unhideWhenUsed/>
    <w:qFormat/>
    <w:rsid w:val="00DE7334"/>
    <w:pPr>
      <w:keepNext/>
      <w:keepLines/>
      <w:spacing w:before="260" w:after="260" w:line="416" w:lineRule="auto"/>
      <w:ind w:firstLineChars="200" w:firstLine="560"/>
      <w:outlineLvl w:val="2"/>
    </w:pPr>
    <w:rPr>
      <w:rFonts w:ascii="楷体" w:eastAsia="楷体" w:hAnsi="楷体" w:cstheme="minorBidi"/>
      <w:b/>
      <w:bCs/>
      <w:sz w:val="32"/>
      <w:szCs w:val="32"/>
    </w:rPr>
  </w:style>
  <w:style w:type="paragraph" w:styleId="4">
    <w:name w:val="heading 4"/>
    <w:basedOn w:val="a"/>
    <w:next w:val="a"/>
    <w:link w:val="40"/>
    <w:uiPriority w:val="9"/>
    <w:unhideWhenUsed/>
    <w:qFormat/>
    <w:rsid w:val="00DE7334"/>
    <w:pPr>
      <w:keepNext/>
      <w:keepLines/>
      <w:numPr>
        <w:numId w:val="2"/>
      </w:numPr>
      <w:spacing w:before="150" w:after="150"/>
      <w:ind w:firstLine="0"/>
      <w:outlineLvl w:val="3"/>
    </w:pPr>
    <w:rPr>
      <w:rFonts w:ascii="黑体" w:eastAsia="黑体" w:hAnsi="黑体" w:cstheme="majorBidi"/>
      <w:b/>
      <w:bCs/>
      <w:sz w:val="30"/>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rsid w:val="00E05CE3"/>
    <w:rPr>
      <w:rFonts w:cs="Times New Roman"/>
      <w:lang w:val="en-US" w:eastAsia="zh-CN" w:bidi="ar-SA"/>
    </w:rPr>
  </w:style>
  <w:style w:type="paragraph" w:styleId="a4">
    <w:name w:val="header"/>
    <w:basedOn w:val="a"/>
    <w:link w:val="a5"/>
    <w:rsid w:val="00E05CE3"/>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locked/>
    <w:rsid w:val="00E05CE3"/>
    <w:rPr>
      <w:rFonts w:eastAsia="宋体"/>
      <w:kern w:val="2"/>
      <w:sz w:val="18"/>
      <w:szCs w:val="18"/>
      <w:lang w:val="en-US" w:eastAsia="zh-CN" w:bidi="ar-SA"/>
    </w:rPr>
  </w:style>
  <w:style w:type="paragraph" w:styleId="a6">
    <w:name w:val="footer"/>
    <w:basedOn w:val="a"/>
    <w:link w:val="a7"/>
    <w:rsid w:val="00E05CE3"/>
    <w:pPr>
      <w:tabs>
        <w:tab w:val="center" w:pos="4153"/>
        <w:tab w:val="right" w:pos="8306"/>
      </w:tabs>
      <w:snapToGrid w:val="0"/>
      <w:jc w:val="left"/>
    </w:pPr>
    <w:rPr>
      <w:sz w:val="18"/>
      <w:szCs w:val="18"/>
    </w:rPr>
  </w:style>
  <w:style w:type="character" w:customStyle="1" w:styleId="a7">
    <w:name w:val="页脚 字符"/>
    <w:link w:val="a6"/>
    <w:locked/>
    <w:rsid w:val="00E05CE3"/>
    <w:rPr>
      <w:rFonts w:eastAsia="宋体"/>
      <w:kern w:val="2"/>
      <w:sz w:val="18"/>
      <w:szCs w:val="18"/>
      <w:lang w:val="en-US" w:eastAsia="zh-CN" w:bidi="ar-SA"/>
    </w:rPr>
  </w:style>
  <w:style w:type="table" w:styleId="a8">
    <w:name w:val="Table Grid"/>
    <w:basedOn w:val="a1"/>
    <w:uiPriority w:val="39"/>
    <w:rsid w:val="006356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rsid w:val="00D17953"/>
    <w:rPr>
      <w:sz w:val="18"/>
      <w:szCs w:val="18"/>
    </w:rPr>
  </w:style>
  <w:style w:type="character" w:customStyle="1" w:styleId="aa">
    <w:name w:val="批注框文本 字符"/>
    <w:basedOn w:val="a0"/>
    <w:link w:val="a9"/>
    <w:rsid w:val="00D17953"/>
    <w:rPr>
      <w:kern w:val="2"/>
      <w:sz w:val="18"/>
      <w:szCs w:val="18"/>
    </w:rPr>
  </w:style>
  <w:style w:type="character" w:customStyle="1" w:styleId="20">
    <w:name w:val="标题 2 字符"/>
    <w:basedOn w:val="a0"/>
    <w:link w:val="2"/>
    <w:uiPriority w:val="9"/>
    <w:qFormat/>
    <w:rsid w:val="00DE7334"/>
    <w:rPr>
      <w:rFonts w:ascii="黑体" w:eastAsia="黑体" w:hAnsi="黑体"/>
      <w:b/>
      <w:kern w:val="2"/>
      <w:sz w:val="30"/>
      <w:szCs w:val="30"/>
    </w:rPr>
  </w:style>
  <w:style w:type="character" w:customStyle="1" w:styleId="30">
    <w:name w:val="标题 3 字符"/>
    <w:basedOn w:val="a0"/>
    <w:link w:val="3"/>
    <w:uiPriority w:val="9"/>
    <w:qFormat/>
    <w:rsid w:val="00DE7334"/>
    <w:rPr>
      <w:rFonts w:ascii="楷体" w:eastAsia="楷体" w:hAnsi="楷体" w:cstheme="minorBidi"/>
      <w:b/>
      <w:bCs/>
      <w:kern w:val="2"/>
      <w:sz w:val="32"/>
      <w:szCs w:val="32"/>
    </w:rPr>
  </w:style>
  <w:style w:type="character" w:customStyle="1" w:styleId="40">
    <w:name w:val="标题 4 字符"/>
    <w:basedOn w:val="a0"/>
    <w:link w:val="4"/>
    <w:uiPriority w:val="9"/>
    <w:qFormat/>
    <w:rsid w:val="00DE7334"/>
    <w:rPr>
      <w:rFonts w:ascii="黑体" w:eastAsia="黑体" w:hAnsi="黑体" w:cstheme="majorBidi"/>
      <w:b/>
      <w:bCs/>
      <w:kern w:val="2"/>
      <w:sz w:val="30"/>
      <w:szCs w:val="30"/>
    </w:rPr>
  </w:style>
  <w:style w:type="paragraph" w:styleId="ab">
    <w:name w:val="annotation text"/>
    <w:basedOn w:val="a"/>
    <w:link w:val="ac"/>
    <w:uiPriority w:val="99"/>
    <w:unhideWhenUsed/>
    <w:rsid w:val="00DE7334"/>
    <w:pPr>
      <w:spacing w:line="360" w:lineRule="auto"/>
      <w:ind w:firstLineChars="200" w:firstLine="560"/>
      <w:jc w:val="left"/>
    </w:pPr>
    <w:rPr>
      <w:rFonts w:ascii="楷体" w:eastAsia="楷体" w:hAnsi="楷体" w:cstheme="minorBidi"/>
      <w:sz w:val="28"/>
      <w:szCs w:val="28"/>
    </w:rPr>
  </w:style>
  <w:style w:type="character" w:customStyle="1" w:styleId="ac">
    <w:name w:val="批注文字 字符"/>
    <w:basedOn w:val="a0"/>
    <w:link w:val="ab"/>
    <w:uiPriority w:val="99"/>
    <w:qFormat/>
    <w:rsid w:val="00DE7334"/>
    <w:rPr>
      <w:rFonts w:ascii="楷体" w:eastAsia="楷体" w:hAnsi="楷体" w:cstheme="minorBidi"/>
      <w:kern w:val="2"/>
      <w:sz w:val="28"/>
      <w:szCs w:val="28"/>
    </w:rPr>
  </w:style>
  <w:style w:type="paragraph" w:styleId="ad">
    <w:name w:val="Body Text"/>
    <w:basedOn w:val="a"/>
    <w:link w:val="ae"/>
    <w:qFormat/>
    <w:rsid w:val="00DE7334"/>
    <w:pPr>
      <w:widowControl/>
      <w:spacing w:before="180" w:after="180"/>
      <w:jc w:val="left"/>
    </w:pPr>
    <w:rPr>
      <w:rFonts w:asciiTheme="minorHAnsi" w:eastAsiaTheme="minorEastAsia" w:hAnsiTheme="minorHAnsi" w:cstheme="minorBidi"/>
      <w:kern w:val="0"/>
      <w:sz w:val="24"/>
      <w:lang w:eastAsia="en-US"/>
    </w:rPr>
  </w:style>
  <w:style w:type="character" w:customStyle="1" w:styleId="ae">
    <w:name w:val="正文文本 字符"/>
    <w:basedOn w:val="a0"/>
    <w:link w:val="ad"/>
    <w:qFormat/>
    <w:rsid w:val="00DE7334"/>
    <w:rPr>
      <w:rFonts w:asciiTheme="minorHAnsi" w:eastAsiaTheme="minorEastAsia" w:hAnsiTheme="minorHAnsi" w:cstheme="minorBidi"/>
      <w:sz w:val="24"/>
      <w:szCs w:val="24"/>
      <w:lang w:eastAsia="en-US"/>
    </w:rPr>
  </w:style>
  <w:style w:type="paragraph" w:styleId="af">
    <w:name w:val="Normal (Web)"/>
    <w:basedOn w:val="a"/>
    <w:qFormat/>
    <w:rsid w:val="00DE7334"/>
    <w:pPr>
      <w:spacing w:before="100" w:beforeAutospacing="1" w:after="100" w:afterAutospacing="1" w:line="360" w:lineRule="auto"/>
      <w:ind w:firstLineChars="200" w:firstLine="560"/>
      <w:jc w:val="left"/>
    </w:pPr>
    <w:rPr>
      <w:rFonts w:ascii="楷体" w:eastAsia="楷体" w:hAnsi="楷体"/>
      <w:kern w:val="0"/>
      <w:sz w:val="24"/>
      <w:szCs w:val="28"/>
    </w:rPr>
  </w:style>
  <w:style w:type="character" w:styleId="af0">
    <w:name w:val="Hyperlink"/>
    <w:basedOn w:val="a0"/>
    <w:uiPriority w:val="99"/>
    <w:unhideWhenUsed/>
    <w:qFormat/>
    <w:rsid w:val="00DE7334"/>
    <w:rPr>
      <w:color w:val="0563C1" w:themeColor="hyperlink"/>
      <w:u w:val="single"/>
    </w:rPr>
  </w:style>
  <w:style w:type="paragraph" w:styleId="af1">
    <w:name w:val="List Paragraph"/>
    <w:basedOn w:val="a"/>
    <w:uiPriority w:val="34"/>
    <w:qFormat/>
    <w:rsid w:val="00DE7334"/>
    <w:pPr>
      <w:spacing w:line="360" w:lineRule="auto"/>
      <w:ind w:firstLineChars="200" w:firstLine="420"/>
    </w:pPr>
    <w:rPr>
      <w:rFonts w:ascii="楷体" w:eastAsia="楷体" w:hAnsi="楷体" w:cstheme="minorBidi"/>
      <w:sz w:val="28"/>
      <w:szCs w:val="28"/>
    </w:rPr>
  </w:style>
  <w:style w:type="paragraph" w:customStyle="1" w:styleId="af2">
    <w:name w:val="正文格式"/>
    <w:basedOn w:val="a"/>
    <w:qFormat/>
    <w:rsid w:val="00DE7334"/>
    <w:pPr>
      <w:spacing w:line="360" w:lineRule="auto"/>
      <w:ind w:firstLineChars="200" w:firstLine="480"/>
    </w:pPr>
    <w:rPr>
      <w:rFonts w:eastAsia="仿宋_GB2312"/>
      <w:sz w:val="24"/>
    </w:rPr>
  </w:style>
  <w:style w:type="paragraph" w:customStyle="1" w:styleId="ImageCaption">
    <w:name w:val="Image Caption"/>
    <w:basedOn w:val="af3"/>
    <w:qFormat/>
    <w:rsid w:val="00DE7334"/>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qFormat/>
    <w:rsid w:val="00DE7334"/>
    <w:pPr>
      <w:keepNext/>
      <w:widowControl/>
      <w:spacing w:after="200"/>
      <w:jc w:val="left"/>
    </w:pPr>
    <w:rPr>
      <w:rFonts w:asciiTheme="minorHAnsi" w:eastAsiaTheme="minorEastAsia" w:hAnsiTheme="minorHAnsi" w:cstheme="minorBidi"/>
      <w:kern w:val="0"/>
      <w:sz w:val="24"/>
      <w:lang w:eastAsia="en-US"/>
    </w:rPr>
  </w:style>
  <w:style w:type="paragraph" w:styleId="af3">
    <w:name w:val="caption"/>
    <w:basedOn w:val="a"/>
    <w:next w:val="a"/>
    <w:semiHidden/>
    <w:unhideWhenUsed/>
    <w:qFormat/>
    <w:rsid w:val="00DE7334"/>
    <w:rPr>
      <w:rFonts w:asciiTheme="majorHAnsi" w:eastAsia="黑体" w:hAnsiTheme="majorHAnsi" w:cstheme="majorBidi"/>
      <w:sz w:val="20"/>
      <w:szCs w:val="20"/>
    </w:rPr>
  </w:style>
  <w:style w:type="character" w:styleId="af4">
    <w:name w:val="annotation reference"/>
    <w:basedOn w:val="a0"/>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368475">
      <w:bodyDiv w:val="1"/>
      <w:marLeft w:val="0"/>
      <w:marRight w:val="0"/>
      <w:marTop w:val="0"/>
      <w:marBottom w:val="0"/>
      <w:divBdr>
        <w:top w:val="none" w:sz="0" w:space="0" w:color="auto"/>
        <w:left w:val="none" w:sz="0" w:space="0" w:color="auto"/>
        <w:bottom w:val="none" w:sz="0" w:space="0" w:color="auto"/>
        <w:right w:val="none" w:sz="0" w:space="0" w:color="auto"/>
      </w:divBdr>
    </w:div>
    <w:div w:id="167602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oleObject" Target="embeddings/oleObject1.bin"/><Relationship Id="rId26" Type="http://schemas.openxmlformats.org/officeDocument/2006/relationships/image" Target="https://img-blog.csdnimg.cn/20190526095040233.png?x-oss-process=image/watermark,type_ZmFuZ3poZW5naGVpdGk,shadow_10,text_aHR0cHM6Ly9ibG9nLmNzZG4ubmV0L3FxXzM0Njc1MTcx,size_16,color_FFFFFF,t_70"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w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A1B69-EE83-43CA-86CB-AFECE85C7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41</Pages>
  <Words>3671</Words>
  <Characters>20927</Characters>
  <Application>Microsoft Office Word</Application>
  <DocSecurity>0</DocSecurity>
  <Lines>174</Lines>
  <Paragraphs>49</Paragraphs>
  <ScaleCrop>false</ScaleCrop>
  <Company>Microsoft</Company>
  <LinksUpToDate>false</LinksUpToDate>
  <CharactersWithSpaces>24549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附件3</dc:title>
  <dc:subject/>
  <dc:creator>张东岩</dc:creator>
  <cp:keywords/>
  <dc:description/>
  <cp:lastModifiedBy>王 鹏博</cp:lastModifiedBy>
  <cp:revision>19</cp:revision>
  <dcterms:created xsi:type="dcterms:W3CDTF">2021-05-08T03:09:00Z</dcterms:created>
  <dcterms:modified xsi:type="dcterms:W3CDTF">2021-05-27T01:53:00Z</dcterms:modified>
</cp:coreProperties>
</file>